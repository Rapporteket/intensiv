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751AE" w:rsidRDefault="004751AE" w:rsidP="008132CD">
      <w:pPr>
        <w:jc w:val="center"/>
        <w:rPr>
          <w:rFonts w:ascii="Times New Roman" w:hAnsi="Times New Roman" w:cs="Times New Roman"/>
          <w:sz w:val="24"/>
          <w:szCs w:val="24"/>
        </w:rPr>
      </w:pPr>
      <w:r w:rsidRPr="008132CD">
        <w:rPr>
          <w:rFonts w:ascii="Times New Roman" w:hAnsi="Times New Roman" w:cs="Times New Roman"/>
          <w:sz w:val="28"/>
          <w:szCs w:val="28"/>
        </w:rPr>
        <w:t>Rapportdata for Norsk intensivregister</w:t>
      </w:r>
      <w:r w:rsidR="008132CD">
        <w:rPr>
          <w:rFonts w:ascii="Times New Roman" w:hAnsi="Times New Roman" w:cs="Times New Roman"/>
          <w:sz w:val="24"/>
          <w:szCs w:val="24"/>
        </w:rPr>
        <w:tab/>
      </w:r>
      <w:r w:rsidR="008132CD">
        <w:rPr>
          <w:rFonts w:ascii="Times New Roman" w:hAnsi="Times New Roman" w:cs="Times New Roman"/>
          <w:sz w:val="24"/>
          <w:szCs w:val="24"/>
        </w:rPr>
        <w:tab/>
      </w:r>
      <w:r w:rsidR="008132CD">
        <w:rPr>
          <w:rFonts w:ascii="Times New Roman" w:hAnsi="Times New Roman" w:cs="Times New Roman"/>
          <w:sz w:val="24"/>
          <w:szCs w:val="24"/>
        </w:rPr>
        <w:tab/>
        <w:t>01.10.2013</w:t>
      </w:r>
    </w:p>
    <w:p w:rsidR="004D41DD" w:rsidRDefault="004D41DD">
      <w:pPr>
        <w:rPr>
          <w:rFonts w:ascii="Times New Roman" w:hAnsi="Times New Roman" w:cs="Times New Roman"/>
          <w:sz w:val="24"/>
          <w:szCs w:val="24"/>
        </w:rPr>
      </w:pPr>
    </w:p>
    <w:p w:rsidR="004751AE" w:rsidRDefault="004751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påvente av at alle ferdigstilte </w:t>
      </w:r>
      <w:proofErr w:type="spellStart"/>
      <w:r>
        <w:rPr>
          <w:rFonts w:ascii="Times New Roman" w:hAnsi="Times New Roman" w:cs="Times New Roman"/>
          <w:sz w:val="24"/>
          <w:szCs w:val="24"/>
        </w:rPr>
        <w:t>opphald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 NIR blir </w:t>
      </w:r>
      <w:proofErr w:type="spellStart"/>
      <w:r>
        <w:rPr>
          <w:rFonts w:ascii="Times New Roman" w:hAnsi="Times New Roman" w:cs="Times New Roman"/>
          <w:sz w:val="24"/>
          <w:szCs w:val="24"/>
        </w:rPr>
        <w:t>tilgjengelege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 anonymiserte samledata på helseregister.no, er det laga </w:t>
      </w:r>
      <w:proofErr w:type="spellStart"/>
      <w:r>
        <w:rPr>
          <w:rFonts w:ascii="Times New Roman" w:hAnsi="Times New Roman" w:cs="Times New Roman"/>
          <w:sz w:val="24"/>
          <w:szCs w:val="24"/>
        </w:rPr>
        <w:t>ein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mellombels database </w:t>
      </w:r>
      <w:r w:rsidR="00EB768D">
        <w:rPr>
          <w:rFonts w:ascii="Times New Roman" w:hAnsi="Times New Roman" w:cs="Times New Roman"/>
          <w:sz w:val="24"/>
          <w:szCs w:val="24"/>
        </w:rPr>
        <w:t xml:space="preserve">som er oppdatert per 01.10.2013 der </w:t>
      </w:r>
      <w:proofErr w:type="spellStart"/>
      <w:r w:rsidR="00EB768D">
        <w:rPr>
          <w:rFonts w:ascii="Times New Roman" w:hAnsi="Times New Roman" w:cs="Times New Roman"/>
          <w:sz w:val="24"/>
          <w:szCs w:val="24"/>
        </w:rPr>
        <w:t>dei</w:t>
      </w:r>
      <w:proofErr w:type="spellEnd"/>
      <w:r w:rsidR="00EB768D">
        <w:rPr>
          <w:rFonts w:ascii="Times New Roman" w:hAnsi="Times New Roman" w:cs="Times New Roman"/>
          <w:sz w:val="24"/>
          <w:szCs w:val="24"/>
        </w:rPr>
        <w:t xml:space="preserve"> fleste data</w:t>
      </w:r>
      <w:ins w:id="0" w:author="Lena Ringstad Olsen" w:date="2013-10-01T10:36:00Z">
        <w:r w:rsidR="007A63BA">
          <w:rPr>
            <w:rFonts w:ascii="Times New Roman" w:hAnsi="Times New Roman" w:cs="Times New Roman"/>
            <w:sz w:val="24"/>
            <w:szCs w:val="24"/>
          </w:rPr>
          <w:t xml:space="preserve"> som er registrerte</w:t>
        </w:r>
      </w:ins>
      <w:r w:rsidR="00EB768D">
        <w:rPr>
          <w:rFonts w:ascii="Times New Roman" w:hAnsi="Times New Roman" w:cs="Times New Roman"/>
          <w:sz w:val="24"/>
          <w:szCs w:val="24"/>
        </w:rPr>
        <w:t xml:space="preserve"> i MRS er å finne</w:t>
      </w:r>
      <w:r w:rsidR="000F36D5">
        <w:rPr>
          <w:rFonts w:ascii="Times New Roman" w:hAnsi="Times New Roman" w:cs="Times New Roman"/>
          <w:sz w:val="24"/>
          <w:szCs w:val="24"/>
        </w:rPr>
        <w:t>.</w:t>
      </w:r>
      <w:ins w:id="1" w:author="Lena Ringstad Olsen" w:date="2013-10-01T10:37:00Z">
        <w:r w:rsidR="007A63BA">
          <w:rPr>
            <w:rFonts w:ascii="Times New Roman" w:hAnsi="Times New Roman" w:cs="Times New Roman"/>
            <w:sz w:val="24"/>
            <w:szCs w:val="24"/>
          </w:rPr>
          <w:t xml:space="preserve"> [Er ikke alle data som er lagt inn via MRS med?]</w:t>
        </w:r>
      </w:ins>
    </w:p>
    <w:p w:rsidR="004751AE" w:rsidRDefault="004751AE">
      <w:pPr>
        <w:rPr>
          <w:rFonts w:ascii="Times New Roman" w:hAnsi="Times New Roman" w:cs="Times New Roman"/>
          <w:sz w:val="24"/>
          <w:szCs w:val="24"/>
        </w:rPr>
      </w:pPr>
    </w:p>
    <w:p w:rsidR="004751AE" w:rsidRDefault="004751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Slik går du fram for å få tilgang til eigne og</w:t>
      </w:r>
      <w:r w:rsidR="00EB768D">
        <w:rPr>
          <w:rFonts w:ascii="Times New Roman" w:hAnsi="Times New Roman" w:cs="Times New Roman"/>
          <w:sz w:val="24"/>
          <w:szCs w:val="24"/>
        </w:rPr>
        <w:t xml:space="preserve"> andre </w:t>
      </w:r>
      <w:proofErr w:type="spellStart"/>
      <w:r w:rsidR="00EB768D">
        <w:rPr>
          <w:rFonts w:ascii="Times New Roman" w:hAnsi="Times New Roman" w:cs="Times New Roman"/>
          <w:sz w:val="24"/>
          <w:szCs w:val="24"/>
        </w:rPr>
        <w:t>avdelingar</w:t>
      </w:r>
      <w:proofErr w:type="spellEnd"/>
      <w:r w:rsidR="00EB768D">
        <w:rPr>
          <w:rFonts w:ascii="Times New Roman" w:hAnsi="Times New Roman" w:cs="Times New Roman"/>
          <w:sz w:val="24"/>
          <w:szCs w:val="24"/>
        </w:rPr>
        <w:t xml:space="preserve"> sine NIR-data</w:t>
      </w:r>
    </w:p>
    <w:p w:rsidR="004751AE" w:rsidRPr="004751AE" w:rsidRDefault="004751AE" w:rsidP="004751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 w:rsidRPr="004751AE">
        <w:rPr>
          <w:rFonts w:ascii="Times New Roman" w:hAnsi="Times New Roman" w:cs="Times New Roman"/>
          <w:sz w:val="24"/>
          <w:szCs w:val="24"/>
        </w:rPr>
        <w:t xml:space="preserve">Gå til nettsida </w:t>
      </w:r>
      <w:hyperlink r:id="rId6" w:history="1">
        <w:r w:rsidRPr="004751AE">
          <w:rPr>
            <w:rStyle w:val="Hyperlink"/>
            <w:rFonts w:ascii="Times New Roman" w:hAnsi="Times New Roman" w:cs="Times New Roman"/>
            <w:sz w:val="24"/>
            <w:szCs w:val="24"/>
          </w:rPr>
          <w:t>https://helseregister.no/jasperserver-pro/log</w:t>
        </w:r>
        <w:r w:rsidRPr="004751AE">
          <w:rPr>
            <w:rStyle w:val="Hyperlink"/>
            <w:rFonts w:ascii="Times New Roman" w:hAnsi="Times New Roman" w:cs="Times New Roman"/>
            <w:sz w:val="24"/>
            <w:szCs w:val="24"/>
          </w:rPr>
          <w:t>i</w:t>
        </w:r>
        <w:r w:rsidRPr="004751AE">
          <w:rPr>
            <w:rStyle w:val="Hyperlink"/>
            <w:rFonts w:ascii="Times New Roman" w:hAnsi="Times New Roman" w:cs="Times New Roman"/>
            <w:sz w:val="24"/>
            <w:szCs w:val="24"/>
          </w:rPr>
          <w:t>n.html</w:t>
        </w:r>
      </w:hyperlink>
      <w:r w:rsidRPr="004751A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751AE" w:rsidRPr="004751AE" w:rsidRDefault="004751AE" w:rsidP="004751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 w:rsidRPr="004751AE">
        <w:rPr>
          <w:rFonts w:ascii="Times New Roman" w:hAnsi="Times New Roman" w:cs="Times New Roman"/>
          <w:sz w:val="24"/>
          <w:szCs w:val="24"/>
        </w:rPr>
        <w:t>Logg inn</w:t>
      </w:r>
      <w:r w:rsidR="00CC7B29">
        <w:rPr>
          <w:rFonts w:ascii="Times New Roman" w:hAnsi="Times New Roman" w:cs="Times New Roman"/>
          <w:sz w:val="24"/>
          <w:szCs w:val="24"/>
        </w:rPr>
        <w:t xml:space="preserve"> med «</w:t>
      </w:r>
      <w:proofErr w:type="spellStart"/>
      <w:r w:rsidR="00CC7B29">
        <w:rPr>
          <w:rFonts w:ascii="Times New Roman" w:hAnsi="Times New Roman" w:cs="Times New Roman"/>
          <w:sz w:val="24"/>
          <w:szCs w:val="24"/>
        </w:rPr>
        <w:t>nir</w:t>
      </w:r>
      <w:proofErr w:type="spellEnd"/>
      <w:r w:rsidR="00CC7B29">
        <w:rPr>
          <w:rFonts w:ascii="Times New Roman" w:hAnsi="Times New Roman" w:cs="Times New Roman"/>
          <w:sz w:val="24"/>
          <w:szCs w:val="24"/>
        </w:rPr>
        <w:t>», «</w:t>
      </w:r>
      <w:proofErr w:type="spellStart"/>
      <w:r w:rsidR="00CC7B29">
        <w:rPr>
          <w:rFonts w:ascii="Times New Roman" w:hAnsi="Times New Roman" w:cs="Times New Roman"/>
          <w:sz w:val="24"/>
          <w:szCs w:val="24"/>
        </w:rPr>
        <w:t>anon</w:t>
      </w:r>
      <w:proofErr w:type="spellEnd"/>
      <w:r w:rsidR="00CC7B29">
        <w:rPr>
          <w:rFonts w:ascii="Times New Roman" w:hAnsi="Times New Roman" w:cs="Times New Roman"/>
          <w:sz w:val="24"/>
          <w:szCs w:val="24"/>
        </w:rPr>
        <w:t>» og «</w:t>
      </w:r>
      <w:proofErr w:type="spellStart"/>
      <w:r w:rsidR="00CC7B29">
        <w:rPr>
          <w:rFonts w:ascii="Times New Roman" w:hAnsi="Times New Roman" w:cs="Times New Roman"/>
          <w:sz w:val="24"/>
          <w:szCs w:val="24"/>
        </w:rPr>
        <w:t>komlamedotti</w:t>
      </w:r>
      <w:proofErr w:type="spellEnd"/>
      <w:r w:rsidR="00CC7B29">
        <w:rPr>
          <w:rFonts w:ascii="Times New Roman" w:hAnsi="Times New Roman" w:cs="Times New Roman"/>
          <w:sz w:val="24"/>
          <w:szCs w:val="24"/>
        </w:rPr>
        <w:t>»</w:t>
      </w:r>
    </w:p>
    <w:p w:rsidR="004751AE" w:rsidRPr="004751AE" w:rsidRDefault="004751AE" w:rsidP="004751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b-NO"/>
        </w:rPr>
      </w:pPr>
      <w:proofErr w:type="spellStart"/>
      <w:r w:rsidRPr="004751AE">
        <w:rPr>
          <w:rFonts w:ascii="Times New Roman" w:eastAsia="Times New Roman" w:hAnsi="Times New Roman" w:cs="Times New Roman"/>
          <w:sz w:val="24"/>
          <w:szCs w:val="24"/>
          <w:lang w:eastAsia="nb-NO"/>
        </w:rPr>
        <w:t>Login</w:t>
      </w:r>
      <w:proofErr w:type="spellEnd"/>
    </w:p>
    <w:p w:rsidR="004751AE" w:rsidRPr="004751AE" w:rsidRDefault="004751AE" w:rsidP="004751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b-NO"/>
        </w:rPr>
      </w:pPr>
      <w:r w:rsidRPr="004751AE">
        <w:rPr>
          <w:rFonts w:ascii="Times New Roman" w:eastAsia="Times New Roman" w:hAnsi="Times New Roman" w:cs="Times New Roman"/>
          <w:sz w:val="24"/>
          <w:szCs w:val="24"/>
          <w:lang w:eastAsia="nb-NO"/>
        </w:rPr>
        <w:t>Organization:</w:t>
      </w:r>
    </w:p>
    <w:p w:rsidR="004751AE" w:rsidRPr="004751AE" w:rsidRDefault="004751AE" w:rsidP="004751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b-NO"/>
        </w:rPr>
      </w:pPr>
      <w:r w:rsidRPr="004751AE">
        <w:rPr>
          <w:rFonts w:ascii="Times New Roman" w:eastAsia="Times New Roman" w:hAnsi="Times New Roman" w:cs="Times New Roman"/>
          <w:sz w:val="24"/>
          <w:szCs w:val="24"/>
          <w:lang w:eastAsia="nb-NO"/>
        </w:rPr>
        <w:t xml:space="preserve"> </w:t>
      </w:r>
      <w:r w:rsidRPr="004751AE">
        <w:rPr>
          <w:rFonts w:ascii="Times New Roman" w:eastAsia="Times New Roman" w:hAnsi="Times New Roman" w:cs="Times New Roman"/>
          <w:sz w:val="24"/>
          <w:szCs w:val="24"/>
          <w:lang w:eastAsia="nb-NO"/>
        </w:rPr>
        <w:object w:dxaOrig="225" w:dyaOrig="2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60.75pt;height:18pt" o:ole="">
            <v:imagedata r:id="rId7" o:title=""/>
          </v:shape>
          <w:control r:id="rId8" w:name="DefaultOcxName" w:shapeid="_x0000_i1033"/>
        </w:object>
      </w:r>
    </w:p>
    <w:p w:rsidR="004751AE" w:rsidRPr="004751AE" w:rsidRDefault="004751AE" w:rsidP="004751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b-NO"/>
        </w:rPr>
      </w:pPr>
      <w:r w:rsidRPr="004751AE">
        <w:rPr>
          <w:rFonts w:ascii="Times New Roman" w:eastAsia="Times New Roman" w:hAnsi="Times New Roman" w:cs="Times New Roman"/>
          <w:sz w:val="24"/>
          <w:szCs w:val="24"/>
          <w:lang w:eastAsia="nb-NO"/>
        </w:rPr>
        <w:t>User ID:</w:t>
      </w:r>
    </w:p>
    <w:p w:rsidR="004751AE" w:rsidRPr="004751AE" w:rsidRDefault="004751AE" w:rsidP="004751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b-NO"/>
        </w:rPr>
      </w:pPr>
      <w:r w:rsidRPr="004751AE">
        <w:rPr>
          <w:rFonts w:ascii="Times New Roman" w:eastAsia="Times New Roman" w:hAnsi="Times New Roman" w:cs="Times New Roman"/>
          <w:sz w:val="24"/>
          <w:szCs w:val="24"/>
          <w:lang w:eastAsia="nb-NO"/>
        </w:rPr>
        <w:t xml:space="preserve"> </w:t>
      </w:r>
      <w:r w:rsidRPr="004751AE">
        <w:rPr>
          <w:rFonts w:ascii="Times New Roman" w:eastAsia="Times New Roman" w:hAnsi="Times New Roman" w:cs="Times New Roman"/>
          <w:sz w:val="24"/>
          <w:szCs w:val="24"/>
          <w:lang w:eastAsia="nb-NO"/>
        </w:rPr>
        <w:object w:dxaOrig="225" w:dyaOrig="225">
          <v:shape id="_x0000_i1037" type="#_x0000_t75" style="width:60.75pt;height:18pt" o:ole="">
            <v:imagedata r:id="rId9" o:title=""/>
          </v:shape>
          <w:control r:id="rId10" w:name="DefaultOcxName1" w:shapeid="_x0000_i1037"/>
        </w:object>
      </w:r>
    </w:p>
    <w:p w:rsidR="004751AE" w:rsidRPr="004751AE" w:rsidRDefault="004751AE" w:rsidP="004751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b-NO"/>
        </w:rPr>
      </w:pPr>
      <w:proofErr w:type="spellStart"/>
      <w:r w:rsidRPr="004751AE">
        <w:rPr>
          <w:rFonts w:ascii="Times New Roman" w:eastAsia="Times New Roman" w:hAnsi="Times New Roman" w:cs="Times New Roman"/>
          <w:sz w:val="24"/>
          <w:szCs w:val="24"/>
          <w:lang w:eastAsia="nb-NO"/>
        </w:rPr>
        <w:t>Password</w:t>
      </w:r>
      <w:proofErr w:type="spellEnd"/>
      <w:r w:rsidRPr="004751AE">
        <w:rPr>
          <w:rFonts w:ascii="Times New Roman" w:eastAsia="Times New Roman" w:hAnsi="Times New Roman" w:cs="Times New Roman"/>
          <w:sz w:val="24"/>
          <w:szCs w:val="24"/>
          <w:lang w:eastAsia="nb-NO"/>
        </w:rPr>
        <w:t xml:space="preserve">: </w:t>
      </w:r>
    </w:p>
    <w:p w:rsidR="004751AE" w:rsidRDefault="00CC7B29" w:rsidP="004751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b-NO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662306</wp:posOffset>
                </wp:positionH>
                <wp:positionV relativeFrom="paragraph">
                  <wp:posOffset>125730</wp:posOffset>
                </wp:positionV>
                <wp:extent cx="600074" cy="47625"/>
                <wp:effectExtent l="38100" t="114300" r="0" b="104775"/>
                <wp:wrapNone/>
                <wp:docPr id="5" name="Rett pi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0074" cy="476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Rett pil 5" o:spid="_x0000_s1026" type="#_x0000_t32" style="position:absolute;margin-left:52.15pt;margin-top:9.9pt;width:47.25pt;height:3.75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" strokecolor="#c00000" strokeweight="2.25pt">
                <v:stroke endarrow="open"/>
              </v:shape>
            </w:pict>
          </mc:Fallback>
        </mc:AlternateContent>
      </w:r>
      <w:r w:rsidR="004751AE" w:rsidRPr="004751AE">
        <w:rPr>
          <w:rFonts w:ascii="Times New Roman" w:eastAsia="Times New Roman" w:hAnsi="Times New Roman" w:cs="Times New Roman"/>
          <w:sz w:val="24"/>
          <w:szCs w:val="24"/>
          <w:lang w:eastAsia="nb-NO"/>
        </w:rPr>
        <w:object w:dxaOrig="225" w:dyaOrig="225">
          <v:shape id="_x0000_i1041" type="#_x0000_t75" style="width:60.75pt;height:18pt" o:ole="">
            <v:imagedata r:id="rId11" o:title=""/>
          </v:shape>
          <w:control r:id="rId12" w:name="DefaultOcxName2" w:shapeid="_x0000_i1041"/>
        </w:object>
      </w:r>
      <w:r w:rsidR="004751AE">
        <w:rPr>
          <w:rFonts w:ascii="Times New Roman" w:eastAsia="Times New Roman" w:hAnsi="Times New Roman" w:cs="Times New Roman"/>
          <w:sz w:val="24"/>
          <w:szCs w:val="24"/>
          <w:lang w:eastAsia="nb-NO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nb-NO"/>
        </w:rPr>
        <w:t xml:space="preserve">                 </w:t>
      </w:r>
      <w:proofErr w:type="spellStart"/>
      <w:r w:rsidR="004751AE">
        <w:rPr>
          <w:rFonts w:ascii="Times New Roman" w:eastAsia="Times New Roman" w:hAnsi="Times New Roman" w:cs="Times New Roman"/>
          <w:sz w:val="24"/>
          <w:szCs w:val="24"/>
          <w:lang w:eastAsia="nb-NO"/>
        </w:rPr>
        <w:t>komlamedotti</w:t>
      </w:r>
      <w:proofErr w:type="spellEnd"/>
    </w:p>
    <w:p w:rsidR="004751AE" w:rsidRDefault="004751AE" w:rsidP="004751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b-NO"/>
        </w:rPr>
      </w:pPr>
    </w:p>
    <w:p w:rsidR="004751AE" w:rsidRDefault="004751AE" w:rsidP="004751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b-NO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nb-NO"/>
        </w:rPr>
        <w:t xml:space="preserve">3. Du kjem inn på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nb-NO"/>
        </w:rPr>
        <w:t>fylgjande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nb-NO"/>
        </w:rPr>
        <w:t xml:space="preserve"> side:</w:t>
      </w:r>
    </w:p>
    <w:p w:rsidR="004751AE" w:rsidRDefault="004751AE" w:rsidP="004751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nb-NO"/>
        </w:rPr>
      </w:pPr>
    </w:p>
    <w:p w:rsidR="004751AE" w:rsidRDefault="00597A3C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97A3C">
        <w:rPr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A0ED13" wp14:editId="38B399B1">
                <wp:simplePos x="0" y="0"/>
                <wp:positionH relativeFrom="column">
                  <wp:posOffset>662305</wp:posOffset>
                </wp:positionH>
                <wp:positionV relativeFrom="paragraph">
                  <wp:posOffset>1802130</wp:posOffset>
                </wp:positionV>
                <wp:extent cx="666750" cy="1857375"/>
                <wp:effectExtent l="19050" t="38100" r="57150" b="9525"/>
                <wp:wrapNone/>
                <wp:docPr id="2" name="Rett p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0" cy="18573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tt pil 2" o:spid="_x0000_s1026" type="#_x0000_t32" style="position:absolute;margin-left:52.15pt;margin-top:141.9pt;width:52.5pt;height:146.2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" strokecolor="#c00000" strokeweight="2.25pt">
                <v:stroke endarrow="open"/>
              </v:shape>
            </w:pict>
          </mc:Fallback>
        </mc:AlternateContent>
      </w:r>
      <w:r>
        <w:rPr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6A83C6" wp14:editId="7B4E29A7">
                <wp:simplePos x="0" y="0"/>
                <wp:positionH relativeFrom="column">
                  <wp:posOffset>738505</wp:posOffset>
                </wp:positionH>
                <wp:positionV relativeFrom="paragraph">
                  <wp:posOffset>687705</wp:posOffset>
                </wp:positionV>
                <wp:extent cx="1495425" cy="1028700"/>
                <wp:effectExtent l="0" t="0" r="28575" b="19050"/>
                <wp:wrapNone/>
                <wp:docPr id="3" name="El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1028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lipse 3" o:spid="_x0000_s1026" style="position:absolute;margin-left:58.15pt;margin-top:54.15pt;width:117.75pt;height:8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" filled="f" strokecolor="#c00000" strokeweight="2pt"/>
            </w:pict>
          </mc:Fallback>
        </mc:AlternateContent>
      </w:r>
      <w:r w:rsidR="004751AE">
        <w:rPr>
          <w:noProof/>
          <w:lang w:eastAsia="zh-CN"/>
        </w:rPr>
        <w:drawing>
          <wp:inline distT="0" distB="0" distL="0" distR="0" wp14:anchorId="34A69061" wp14:editId="21F86F32">
            <wp:extent cx="5474643" cy="3629025"/>
            <wp:effectExtent l="0" t="0" r="0" b="0"/>
            <wp:docPr id="1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8386" r="56363" b="10082"/>
                    <a:stretch/>
                  </pic:blipFill>
                  <pic:spPr bwMode="auto">
                    <a:xfrm>
                      <a:off x="0" y="0"/>
                      <a:ext cx="5472834" cy="3627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A3C" w:rsidRDefault="00597A3C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97A3C" w:rsidRDefault="00597A3C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Klikk på feltet «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Your Reports»</w:t>
      </w:r>
    </w:p>
    <w:p w:rsidR="00651D50" w:rsidRDefault="00651D50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B768D" w:rsidRDefault="00EB768D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 Du kjem inn på denne sida:</w:t>
      </w:r>
      <w:r w:rsidR="00651D50" w:rsidRPr="00651D50">
        <w:rPr>
          <w:rFonts w:ascii="Times New Roman" w:hAnsi="Times New Roman" w:cs="Times New Roman"/>
          <w:sz w:val="24"/>
          <w:szCs w:val="24"/>
        </w:rPr>
        <w:t xml:space="preserve"> </w:t>
      </w:r>
      <w:r w:rsidR="00651D50">
        <w:rPr>
          <w:rFonts w:ascii="Times New Roman" w:hAnsi="Times New Roman" w:cs="Times New Roman"/>
          <w:sz w:val="24"/>
          <w:szCs w:val="24"/>
        </w:rPr>
        <w:t xml:space="preserve">Vel deg ut </w:t>
      </w:r>
      <w:proofErr w:type="spellStart"/>
      <w:r w:rsidR="00651D50">
        <w:rPr>
          <w:rFonts w:ascii="Times New Roman" w:hAnsi="Times New Roman" w:cs="Times New Roman"/>
          <w:sz w:val="24"/>
          <w:szCs w:val="24"/>
        </w:rPr>
        <w:t>ei</w:t>
      </w:r>
      <w:ins w:id="2" w:author="Lena Ringstad Olsen" w:date="2013-10-01T10:43:00Z">
        <w:r w:rsidR="007A63BA">
          <w:rPr>
            <w:rFonts w:ascii="Times New Roman" w:hAnsi="Times New Roman" w:cs="Times New Roman"/>
            <w:sz w:val="24"/>
            <w:szCs w:val="24"/>
          </w:rPr>
          <w:t>n</w:t>
        </w:r>
      </w:ins>
      <w:proofErr w:type="spellEnd"/>
      <w:del w:id="3" w:author="Lena Ringstad Olsen" w:date="2013-10-01T10:42:00Z">
        <w:r w:rsidR="00651D50" w:rsidDel="007A63BA">
          <w:rPr>
            <w:rFonts w:ascii="Times New Roman" w:hAnsi="Times New Roman" w:cs="Times New Roman"/>
            <w:sz w:val="24"/>
            <w:szCs w:val="24"/>
          </w:rPr>
          <w:delText>tt</w:delText>
        </w:r>
      </w:del>
      <w:r w:rsidR="00651D50">
        <w:rPr>
          <w:rFonts w:ascii="Times New Roman" w:hAnsi="Times New Roman" w:cs="Times New Roman"/>
          <w:sz w:val="24"/>
          <w:szCs w:val="24"/>
        </w:rPr>
        <w:t xml:space="preserve"> av </w:t>
      </w:r>
      <w:del w:id="4" w:author="Lena Ringstad Olsen" w:date="2013-10-01T10:42:00Z">
        <w:r w:rsidR="00651D50" w:rsidDel="007A63BA">
          <w:rPr>
            <w:rFonts w:ascii="Times New Roman" w:hAnsi="Times New Roman" w:cs="Times New Roman"/>
            <w:sz w:val="24"/>
            <w:szCs w:val="24"/>
          </w:rPr>
          <w:delText xml:space="preserve">rapportområda </w:delText>
        </w:r>
      </w:del>
      <w:proofErr w:type="spellStart"/>
      <w:ins w:id="5" w:author="Lena Ringstad Olsen" w:date="2013-10-01T10:42:00Z">
        <w:r w:rsidR="007A63BA">
          <w:rPr>
            <w:rFonts w:ascii="Times New Roman" w:hAnsi="Times New Roman" w:cs="Times New Roman"/>
            <w:sz w:val="24"/>
            <w:szCs w:val="24"/>
          </w:rPr>
          <w:t>rapport</w:t>
        </w:r>
        <w:r w:rsidR="007A63BA">
          <w:rPr>
            <w:rFonts w:ascii="Times New Roman" w:hAnsi="Times New Roman" w:cs="Times New Roman"/>
            <w:sz w:val="24"/>
            <w:szCs w:val="24"/>
          </w:rPr>
          <w:t>typane</w:t>
        </w:r>
        <w:proofErr w:type="spellEnd"/>
        <w:r w:rsidR="007A63BA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="00651D50">
        <w:rPr>
          <w:rFonts w:ascii="Times New Roman" w:hAnsi="Times New Roman" w:cs="Times New Roman"/>
          <w:sz w:val="24"/>
          <w:szCs w:val="24"/>
        </w:rPr>
        <w:t>du vil sjå på ved å klikke på «Fordeling», «Reinnleggelse», «Sentralmål», «SMR» eller «Type opphold»</w:t>
      </w:r>
    </w:p>
    <w:p w:rsidR="00EB768D" w:rsidRDefault="00EB768D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B768D" w:rsidRDefault="009E7E64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97A3C">
        <w:rPr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8A89F9" wp14:editId="0ADBC1D1">
                <wp:simplePos x="0" y="0"/>
                <wp:positionH relativeFrom="column">
                  <wp:posOffset>2033905</wp:posOffset>
                </wp:positionH>
                <wp:positionV relativeFrom="paragraph">
                  <wp:posOffset>2098675</wp:posOffset>
                </wp:positionV>
                <wp:extent cx="619126" cy="1181100"/>
                <wp:effectExtent l="57150" t="38100" r="28575" b="19050"/>
                <wp:wrapNone/>
                <wp:docPr id="6" name="Rett pi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9126" cy="1181100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C00000"/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tt pil 6" o:spid="_x0000_s1026" type="#_x0000_t32" style="position:absolute;margin-left:160.15pt;margin-top:165.25pt;width:48.75pt;height:93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" strokecolor="#c00000" strokeweight="2.25pt">
                <v:stroke endarrow="open"/>
              </v:shape>
            </w:pict>
          </mc:Fallback>
        </mc:AlternateContent>
      </w:r>
      <w:r w:rsidR="00EB768D">
        <w:rPr>
          <w:noProof/>
          <w:lang w:eastAsia="zh-CN"/>
        </w:rPr>
        <w:drawing>
          <wp:inline distT="0" distB="0" distL="0" distR="0" wp14:anchorId="2BA736C9" wp14:editId="48ED77EA">
            <wp:extent cx="5562600" cy="3898035"/>
            <wp:effectExtent l="0" t="0" r="0" b="7620"/>
            <wp:docPr id="4" name="Bil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6988" r="56363" b="6819"/>
                    <a:stretch/>
                  </pic:blipFill>
                  <pic:spPr bwMode="auto">
                    <a:xfrm>
                      <a:off x="0" y="0"/>
                      <a:ext cx="5568925" cy="3902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D50" w:rsidRDefault="00651D50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51D50" w:rsidRDefault="00651D50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7. Dersom du til dømes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klikkar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på «Sentralmål», kjem du inn på ei slik side:</w:t>
      </w:r>
    </w:p>
    <w:p w:rsidR="00651D50" w:rsidRDefault="00651D50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51D50" w:rsidRDefault="00651D50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4DF90738" wp14:editId="045292D9">
            <wp:extent cx="5467350" cy="3756196"/>
            <wp:effectExtent l="0" t="0" r="0" b="0"/>
            <wp:docPr id="7" name="Bil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8852" r="56694" b="7286"/>
                    <a:stretch/>
                  </pic:blipFill>
                  <pic:spPr bwMode="auto">
                    <a:xfrm>
                      <a:off x="0" y="0"/>
                      <a:ext cx="5489341" cy="3771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795" w:rsidRDefault="00EB5795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B5795" w:rsidRDefault="006B7A91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97A3C">
        <w:rPr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F603F17" wp14:editId="2A61557C">
                <wp:simplePos x="0" y="0"/>
                <wp:positionH relativeFrom="column">
                  <wp:posOffset>2005330</wp:posOffset>
                </wp:positionH>
                <wp:positionV relativeFrom="paragraph">
                  <wp:posOffset>4281805</wp:posOffset>
                </wp:positionV>
                <wp:extent cx="1360805" cy="371475"/>
                <wp:effectExtent l="0" t="76200" r="10795" b="28575"/>
                <wp:wrapNone/>
                <wp:docPr id="17" name="Rett pi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60805" cy="371475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C00000"/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tt pil 17" o:spid="_x0000_s1026" type="#_x0000_t32" style="position:absolute;margin-left:157.9pt;margin-top:337.15pt;width:107.15pt;height:29.25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" strokecolor="#c00000" strokeweight="2.25pt">
                <v:stroke endarrow="open"/>
              </v:shape>
            </w:pict>
          </mc:Fallback>
        </mc:AlternateContent>
      </w:r>
      <w:r w:rsidRPr="005F24A8">
        <w:rPr>
          <w:rFonts w:ascii="Times New Roman" w:hAnsi="Times New Roman" w:cs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8E5F598" wp14:editId="690BA906">
                <wp:simplePos x="0" y="0"/>
                <wp:positionH relativeFrom="column">
                  <wp:posOffset>3491230</wp:posOffset>
                </wp:positionH>
                <wp:positionV relativeFrom="paragraph">
                  <wp:posOffset>1699895</wp:posOffset>
                </wp:positionV>
                <wp:extent cx="2374265" cy="3705225"/>
                <wp:effectExtent l="0" t="0" r="19685" b="28575"/>
                <wp:wrapNone/>
                <wp:docPr id="307" name="Tekstbo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3705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24A8" w:rsidRDefault="005F24A8">
                            <w:r>
                              <w:t xml:space="preserve">I </w:t>
                            </w:r>
                            <w:proofErr w:type="spellStart"/>
                            <w:r>
                              <w:t>øvste</w:t>
                            </w:r>
                            <w:proofErr w:type="spellEnd"/>
                            <w:r>
                              <w:t xml:space="preserve"> boks kan du </w:t>
                            </w:r>
                            <w:proofErr w:type="spellStart"/>
                            <w:r>
                              <w:t>velje</w:t>
                            </w:r>
                            <w:proofErr w:type="spellEnd"/>
                            <w:r>
                              <w:t xml:space="preserve"> mellom alder, </w:t>
                            </w:r>
                            <w:proofErr w:type="spellStart"/>
                            <w:r>
                              <w:t>liggjetid</w:t>
                            </w:r>
                            <w:proofErr w:type="spellEnd"/>
                            <w:r>
                              <w:t>, respiratortid, SAPS II og NEMS</w:t>
                            </w: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383380E9" wp14:editId="2AE52983">
                                  <wp:extent cx="2066925" cy="1556905"/>
                                  <wp:effectExtent l="0" t="0" r="0" b="5715"/>
                                  <wp:docPr id="15" name="Bild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6"/>
                                          <a:srcRect l="992" t="20499" r="86281" b="5247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66240" cy="15563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F24A8" w:rsidRDefault="006B7A91">
                            <w:proofErr w:type="spellStart"/>
                            <w:r>
                              <w:t>Gjer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dei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utval</w:t>
                            </w:r>
                            <w:proofErr w:type="spellEnd"/>
                            <w:r>
                              <w:t xml:space="preserve"> du vil også i </w:t>
                            </w:r>
                            <w:proofErr w:type="spellStart"/>
                            <w:r>
                              <w:t>dei</w:t>
                            </w:r>
                            <w:proofErr w:type="spellEnd"/>
                            <w:r>
                              <w:t xml:space="preserve"> andre </w:t>
                            </w:r>
                            <w:proofErr w:type="spellStart"/>
                            <w:r>
                              <w:t>nedtrekksmenyane</w:t>
                            </w:r>
                            <w:proofErr w:type="spellEnd"/>
                          </w:p>
                          <w:p w:rsidR="006B7A91" w:rsidRDefault="006B7A91">
                            <w:r>
                              <w:t>Set inn aldersgrenser dersom du vil sjå på visse aldersgrupper (t.d. over 70 år)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kstboks 2" o:spid="_x0000_s1026" type="#_x0000_t202" style="position:absolute;margin-left:274.9pt;margin-top:133.85pt;width:186.95pt;height:291.75pt;z-index:251675648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">
                <v:textbox>
                  <w:txbxContent>
                    <w:p w:rsidR="005F24A8" w:rsidRDefault="005F24A8">
                      <w:r>
                        <w:t xml:space="preserve">I </w:t>
                      </w:r>
                      <w:proofErr w:type="spellStart"/>
                      <w:r>
                        <w:t>øvste</w:t>
                      </w:r>
                      <w:proofErr w:type="spellEnd"/>
                      <w:r>
                        <w:t xml:space="preserve"> boks kan du </w:t>
                      </w:r>
                      <w:proofErr w:type="spellStart"/>
                      <w:r>
                        <w:t>velje</w:t>
                      </w:r>
                      <w:proofErr w:type="spellEnd"/>
                      <w:r>
                        <w:t xml:space="preserve"> mellom alder, </w:t>
                      </w:r>
                      <w:proofErr w:type="spellStart"/>
                      <w:r>
                        <w:t>liggjetid</w:t>
                      </w:r>
                      <w:proofErr w:type="spellEnd"/>
                      <w:r>
                        <w:t>, respiratortid, SAPS II og NEMS</w:t>
                      </w:r>
                      <w:r>
                        <w:rPr>
                          <w:noProof/>
                          <w:lang w:eastAsia="nb-NO"/>
                        </w:rPr>
                        <w:drawing>
                          <wp:inline distT="0" distB="0" distL="0" distR="0" wp14:anchorId="383380E9" wp14:editId="2AE52983">
                            <wp:extent cx="2066925" cy="1556905"/>
                            <wp:effectExtent l="0" t="0" r="0" b="5715"/>
                            <wp:docPr id="15" name="Bild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7"/>
                                    <a:srcRect l="992" t="20499" r="86281" b="5247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66240" cy="155638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F24A8" w:rsidRDefault="006B7A91">
                      <w:proofErr w:type="spellStart"/>
                      <w:r>
                        <w:t>Gjer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dei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utval</w:t>
                      </w:r>
                      <w:proofErr w:type="spellEnd"/>
                      <w:r>
                        <w:t xml:space="preserve"> du vil også i </w:t>
                      </w:r>
                      <w:proofErr w:type="spellStart"/>
                      <w:r>
                        <w:t>dei</w:t>
                      </w:r>
                      <w:proofErr w:type="spellEnd"/>
                      <w:r>
                        <w:t xml:space="preserve"> andre </w:t>
                      </w:r>
                      <w:proofErr w:type="spellStart"/>
                      <w:r>
                        <w:t>nedtrekksmenyane</w:t>
                      </w:r>
                      <w:proofErr w:type="spellEnd"/>
                    </w:p>
                    <w:p w:rsidR="006B7A91" w:rsidRDefault="006B7A91">
                      <w:r>
                        <w:t>Set inn aldersgrenser dersom du vil sjå på visse aldersgrupper (t.d. over 70 år)</w:t>
                      </w:r>
                    </w:p>
                  </w:txbxContent>
                </v:textbox>
              </v:shape>
            </w:pict>
          </mc:Fallback>
        </mc:AlternateContent>
      </w:r>
      <w:r w:rsidR="00EB5795" w:rsidRPr="00597A3C">
        <w:rPr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F773C74" wp14:editId="3C56F0D4">
                <wp:simplePos x="0" y="0"/>
                <wp:positionH relativeFrom="column">
                  <wp:posOffset>2119631</wp:posOffset>
                </wp:positionH>
                <wp:positionV relativeFrom="paragraph">
                  <wp:posOffset>3157855</wp:posOffset>
                </wp:positionV>
                <wp:extent cx="1247139" cy="457200"/>
                <wp:effectExtent l="38100" t="19050" r="10795" b="76200"/>
                <wp:wrapNone/>
                <wp:docPr id="13" name="Rett pi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7139" cy="457200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C00000"/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tt pil 13" o:spid="_x0000_s1026" type="#_x0000_t32" style="position:absolute;margin-left:166.9pt;margin-top:248.65pt;width:98.2pt;height:36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" strokecolor="#c00000" strokeweight="2.25pt">
                <v:stroke endarrow="open"/>
              </v:shape>
            </w:pict>
          </mc:Fallback>
        </mc:AlternateContent>
      </w:r>
      <w:r w:rsidR="00EB5795" w:rsidRPr="00597A3C">
        <w:rPr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E61C1D1" wp14:editId="37554FBC">
                <wp:simplePos x="0" y="0"/>
                <wp:positionH relativeFrom="column">
                  <wp:posOffset>2119630</wp:posOffset>
                </wp:positionH>
                <wp:positionV relativeFrom="paragraph">
                  <wp:posOffset>3157855</wp:posOffset>
                </wp:positionV>
                <wp:extent cx="1245235" cy="104775"/>
                <wp:effectExtent l="38100" t="57150" r="12065" b="123825"/>
                <wp:wrapNone/>
                <wp:docPr id="11" name="Rett pi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5235" cy="104775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C00000"/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tt pil 11" o:spid="_x0000_s1026" type="#_x0000_t32" style="position:absolute;margin-left:166.9pt;margin-top:248.65pt;width:98.05pt;height:8.2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" strokecolor="#c00000" strokeweight="2.25pt">
                <v:stroke endarrow="open"/>
              </v:shape>
            </w:pict>
          </mc:Fallback>
        </mc:AlternateContent>
      </w:r>
      <w:r w:rsidR="00EB5795" w:rsidRPr="00597A3C">
        <w:rPr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E0ACD9" wp14:editId="6C53DA98">
                <wp:simplePos x="0" y="0"/>
                <wp:positionH relativeFrom="column">
                  <wp:posOffset>2186305</wp:posOffset>
                </wp:positionH>
                <wp:positionV relativeFrom="paragraph">
                  <wp:posOffset>2776855</wp:posOffset>
                </wp:positionV>
                <wp:extent cx="1179195" cy="381000"/>
                <wp:effectExtent l="0" t="76200" r="20955" b="19050"/>
                <wp:wrapNone/>
                <wp:docPr id="10" name="Rett pi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9195" cy="381000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C00000"/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tt pil 10" o:spid="_x0000_s1026" type="#_x0000_t32" style="position:absolute;margin-left:172.15pt;margin-top:218.65pt;width:92.85pt;height:30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" strokecolor="#c00000" strokeweight="2.25pt">
                <v:stroke endarrow="open"/>
              </v:shape>
            </w:pict>
          </mc:Fallback>
        </mc:AlternateContent>
      </w:r>
      <w:r w:rsidR="00EB5795" w:rsidRPr="00597A3C">
        <w:rPr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7F5EA49" wp14:editId="6029D01A">
                <wp:simplePos x="0" y="0"/>
                <wp:positionH relativeFrom="column">
                  <wp:posOffset>2119630</wp:posOffset>
                </wp:positionH>
                <wp:positionV relativeFrom="paragraph">
                  <wp:posOffset>1852930</wp:posOffset>
                </wp:positionV>
                <wp:extent cx="1246505" cy="1304925"/>
                <wp:effectExtent l="38100" t="38100" r="29845" b="28575"/>
                <wp:wrapNone/>
                <wp:docPr id="12" name="Rett pi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46505" cy="1304925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C00000"/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tt pil 12" o:spid="_x0000_s1026" type="#_x0000_t32" style="position:absolute;margin-left:166.9pt;margin-top:145.9pt;width:98.15pt;height:102.75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" strokecolor="#c00000" strokeweight="2.25pt">
                <v:stroke endarrow="open"/>
              </v:shape>
            </w:pict>
          </mc:Fallback>
        </mc:AlternateContent>
      </w:r>
      <w:r w:rsidR="00EB5795" w:rsidRPr="00597A3C">
        <w:rPr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F2170A1" wp14:editId="00EA9BA5">
                <wp:simplePos x="0" y="0"/>
                <wp:positionH relativeFrom="column">
                  <wp:posOffset>2138681</wp:posOffset>
                </wp:positionH>
                <wp:positionV relativeFrom="paragraph">
                  <wp:posOffset>1386205</wp:posOffset>
                </wp:positionV>
                <wp:extent cx="1228724" cy="1771650"/>
                <wp:effectExtent l="38100" t="38100" r="29210" b="19050"/>
                <wp:wrapNone/>
                <wp:docPr id="9" name="Rett pi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8724" cy="1771650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C00000"/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tt pil 9" o:spid="_x0000_s1026" type="#_x0000_t32" style="position:absolute;margin-left:168.4pt;margin-top:109.15pt;width:96.75pt;height:139.5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" strokecolor="#c00000" strokeweight="2.25pt">
                <v:stroke endarrow="open"/>
              </v:shape>
            </w:pict>
          </mc:Fallback>
        </mc:AlternateContent>
      </w:r>
      <w:r w:rsidR="00EB5795">
        <w:rPr>
          <w:noProof/>
          <w:lang w:eastAsia="zh-CN"/>
        </w:rPr>
        <w:drawing>
          <wp:inline distT="0" distB="0" distL="0" distR="0" wp14:anchorId="4361C389" wp14:editId="18973A43">
            <wp:extent cx="4114800" cy="5406309"/>
            <wp:effectExtent l="0" t="0" r="0" b="4445"/>
            <wp:docPr id="8" name="Bil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8852" r="79309" b="14523"/>
                    <a:stretch/>
                  </pic:blipFill>
                  <pic:spPr bwMode="auto">
                    <a:xfrm>
                      <a:off x="0" y="0"/>
                      <a:ext cx="4137600" cy="543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795" w:rsidRDefault="00EB5795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B5795" w:rsidRDefault="00EB5795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8. </w:t>
      </w:r>
      <w:del w:id="6" w:author="Lena Ringstad Olsen" w:date="2013-10-01T10:41:00Z">
        <w:r w:rsidDel="007A63BA">
          <w:rPr>
            <w:rFonts w:ascii="Times New Roman" w:hAnsi="Times New Roman" w:cs="Times New Roman"/>
            <w:sz w:val="24"/>
            <w:szCs w:val="24"/>
          </w:rPr>
          <w:delText xml:space="preserve">Du gjer no eit utval </w:delText>
        </w:r>
        <w:r w:rsidR="00AF3F60" w:rsidDel="007A63BA">
          <w:rPr>
            <w:rFonts w:ascii="Times New Roman" w:hAnsi="Times New Roman" w:cs="Times New Roman"/>
            <w:sz w:val="24"/>
            <w:szCs w:val="24"/>
          </w:rPr>
          <w:delText xml:space="preserve">i venstre kolonne </w:delText>
        </w:r>
        <w:r w:rsidDel="007A63BA">
          <w:rPr>
            <w:rFonts w:ascii="Times New Roman" w:hAnsi="Times New Roman" w:cs="Times New Roman"/>
            <w:sz w:val="24"/>
            <w:szCs w:val="24"/>
          </w:rPr>
          <w:delText>av vari</w:delText>
        </w:r>
        <w:r w:rsidR="00AF3F60" w:rsidDel="007A63BA">
          <w:rPr>
            <w:rFonts w:ascii="Times New Roman" w:hAnsi="Times New Roman" w:cs="Times New Roman"/>
            <w:sz w:val="24"/>
            <w:szCs w:val="24"/>
          </w:rPr>
          <w:delText>ablar</w:delText>
        </w:r>
      </w:del>
      <w:ins w:id="7" w:author="Lena Ringstad Olsen" w:date="2013-10-01T10:43:00Z">
        <w:r w:rsidR="007A63BA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8" w:author="Lena Ringstad Olsen" w:date="2013-10-01T10:41:00Z">
        <w:r w:rsidR="007A63BA">
          <w:rPr>
            <w:rFonts w:ascii="Times New Roman" w:hAnsi="Times New Roman" w:cs="Times New Roman"/>
            <w:sz w:val="24"/>
            <w:szCs w:val="24"/>
          </w:rPr>
          <w:t xml:space="preserve">I venstre kolonne </w:t>
        </w:r>
      </w:ins>
      <w:ins w:id="9" w:author="Lena Ringstad Olsen" w:date="2013-10-01T10:43:00Z">
        <w:r w:rsidR="007A63BA">
          <w:rPr>
            <w:rFonts w:ascii="Times New Roman" w:hAnsi="Times New Roman" w:cs="Times New Roman"/>
            <w:sz w:val="24"/>
            <w:szCs w:val="24"/>
          </w:rPr>
          <w:t xml:space="preserve">av </w:t>
        </w:r>
        <w:proofErr w:type="spellStart"/>
        <w:r w:rsidR="007A63BA">
          <w:rPr>
            <w:rFonts w:ascii="Times New Roman" w:hAnsi="Times New Roman" w:cs="Times New Roman"/>
            <w:sz w:val="24"/>
            <w:szCs w:val="24"/>
          </w:rPr>
          <w:t>skjermbilete</w:t>
        </w:r>
        <w:proofErr w:type="spellEnd"/>
        <w:r w:rsidR="007A63BA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10" w:author="Lena Ringstad Olsen" w:date="2013-10-01T10:41:00Z">
        <w:r w:rsidR="007A63BA">
          <w:rPr>
            <w:rFonts w:ascii="Times New Roman" w:hAnsi="Times New Roman" w:cs="Times New Roman"/>
            <w:sz w:val="24"/>
            <w:szCs w:val="24"/>
          </w:rPr>
          <w:t xml:space="preserve">kan du </w:t>
        </w:r>
        <w:proofErr w:type="spellStart"/>
        <w:r w:rsidR="007A63BA">
          <w:rPr>
            <w:rFonts w:ascii="Times New Roman" w:hAnsi="Times New Roman" w:cs="Times New Roman"/>
            <w:sz w:val="24"/>
            <w:szCs w:val="24"/>
          </w:rPr>
          <w:t>gjere</w:t>
        </w:r>
        <w:proofErr w:type="spellEnd"/>
        <w:r w:rsidR="007A63BA">
          <w:rPr>
            <w:rFonts w:ascii="Times New Roman" w:hAnsi="Times New Roman" w:cs="Times New Roman"/>
            <w:sz w:val="24"/>
            <w:szCs w:val="24"/>
          </w:rPr>
          <w:t xml:space="preserve"> </w:t>
        </w:r>
        <w:proofErr w:type="spellStart"/>
        <w:r w:rsidR="007A63BA">
          <w:rPr>
            <w:rFonts w:ascii="Times New Roman" w:hAnsi="Times New Roman" w:cs="Times New Roman"/>
            <w:sz w:val="24"/>
            <w:szCs w:val="24"/>
          </w:rPr>
          <w:t>eit</w:t>
        </w:r>
        <w:proofErr w:type="spellEnd"/>
        <w:r w:rsidR="007A63BA">
          <w:rPr>
            <w:rFonts w:ascii="Times New Roman" w:hAnsi="Times New Roman" w:cs="Times New Roman"/>
            <w:sz w:val="24"/>
            <w:szCs w:val="24"/>
          </w:rPr>
          <w:t xml:space="preserve"> </w:t>
        </w:r>
        <w:proofErr w:type="spellStart"/>
        <w:r w:rsidR="007A63BA">
          <w:rPr>
            <w:rFonts w:ascii="Times New Roman" w:hAnsi="Times New Roman" w:cs="Times New Roman"/>
            <w:sz w:val="24"/>
            <w:szCs w:val="24"/>
          </w:rPr>
          <w:t>utval</w:t>
        </w:r>
      </w:ins>
      <w:proofErr w:type="spellEnd"/>
      <w:ins w:id="11" w:author="Lena Ringstad Olsen" w:date="2013-10-01T10:42:00Z">
        <w:r w:rsidR="007A63BA">
          <w:rPr>
            <w:rFonts w:ascii="Times New Roman" w:hAnsi="Times New Roman" w:cs="Times New Roman"/>
            <w:sz w:val="24"/>
            <w:szCs w:val="24"/>
          </w:rPr>
          <w:t xml:space="preserve"> av </w:t>
        </w:r>
        <w:proofErr w:type="gramStart"/>
        <w:r w:rsidR="007A63BA">
          <w:rPr>
            <w:rFonts w:ascii="Times New Roman" w:hAnsi="Times New Roman" w:cs="Times New Roman"/>
            <w:sz w:val="24"/>
            <w:szCs w:val="24"/>
          </w:rPr>
          <w:t>dataene</w:t>
        </w:r>
      </w:ins>
      <w:ins w:id="12" w:author="Lena Ringstad Olsen" w:date="2013-10-01T10:41:00Z">
        <w:r w:rsidR="007A63BA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="00AF3F60">
        <w:rPr>
          <w:rFonts w:ascii="Times New Roman" w:hAnsi="Times New Roman" w:cs="Times New Roman"/>
          <w:sz w:val="24"/>
          <w:szCs w:val="24"/>
        </w:rPr>
        <w:t xml:space="preserve"> du</w:t>
      </w:r>
      <w:proofErr w:type="gramEnd"/>
      <w:r w:rsidR="00AF3F60">
        <w:rPr>
          <w:rFonts w:ascii="Times New Roman" w:hAnsi="Times New Roman" w:cs="Times New Roman"/>
          <w:sz w:val="24"/>
          <w:szCs w:val="24"/>
        </w:rPr>
        <w:t xml:space="preserve"> vil sjå på - klikk</w:t>
      </w:r>
      <w:r>
        <w:rPr>
          <w:rFonts w:ascii="Times New Roman" w:hAnsi="Times New Roman" w:cs="Times New Roman"/>
          <w:sz w:val="24"/>
          <w:szCs w:val="24"/>
        </w:rPr>
        <w:t xml:space="preserve"> på pilene i kvart felt</w:t>
      </w:r>
      <w:ins w:id="13" w:author="Lena Ringstad Olsen" w:date="2013-10-01T10:54:00Z">
        <w:r w:rsidR="00757551">
          <w:rPr>
            <w:rFonts w:ascii="Times New Roman" w:hAnsi="Times New Roman" w:cs="Times New Roman"/>
            <w:sz w:val="24"/>
            <w:szCs w:val="24"/>
          </w:rPr>
          <w:t xml:space="preserve">. Om du </w:t>
        </w:r>
        <w:proofErr w:type="spellStart"/>
        <w:r w:rsidR="00757551">
          <w:rPr>
            <w:rFonts w:ascii="Times New Roman" w:hAnsi="Times New Roman" w:cs="Times New Roman"/>
            <w:sz w:val="24"/>
            <w:szCs w:val="24"/>
          </w:rPr>
          <w:t>ikkje</w:t>
        </w:r>
        <w:proofErr w:type="spellEnd"/>
        <w:r w:rsidR="00757551">
          <w:rPr>
            <w:rFonts w:ascii="Times New Roman" w:hAnsi="Times New Roman" w:cs="Times New Roman"/>
            <w:sz w:val="24"/>
            <w:szCs w:val="24"/>
          </w:rPr>
          <w:t xml:space="preserve"> vil </w:t>
        </w:r>
        <w:proofErr w:type="spellStart"/>
        <w:r w:rsidR="00757551">
          <w:rPr>
            <w:rFonts w:ascii="Times New Roman" w:hAnsi="Times New Roman" w:cs="Times New Roman"/>
            <w:sz w:val="24"/>
            <w:szCs w:val="24"/>
          </w:rPr>
          <w:t>gjere</w:t>
        </w:r>
        <w:proofErr w:type="spellEnd"/>
        <w:r w:rsidR="00757551">
          <w:rPr>
            <w:rFonts w:ascii="Times New Roman" w:hAnsi="Times New Roman" w:cs="Times New Roman"/>
            <w:sz w:val="24"/>
            <w:szCs w:val="24"/>
          </w:rPr>
          <w:t xml:space="preserve"> </w:t>
        </w:r>
        <w:proofErr w:type="spellStart"/>
        <w:r w:rsidR="00757551">
          <w:rPr>
            <w:rFonts w:ascii="Times New Roman" w:hAnsi="Times New Roman" w:cs="Times New Roman"/>
            <w:sz w:val="24"/>
            <w:szCs w:val="24"/>
          </w:rPr>
          <w:t>utval</w:t>
        </w:r>
        <w:proofErr w:type="spellEnd"/>
        <w:r w:rsidR="00757551">
          <w:rPr>
            <w:rFonts w:ascii="Times New Roman" w:hAnsi="Times New Roman" w:cs="Times New Roman"/>
            <w:sz w:val="24"/>
            <w:szCs w:val="24"/>
          </w:rPr>
          <w:t xml:space="preserve"> av </w:t>
        </w:r>
        <w:proofErr w:type="spellStart"/>
        <w:r w:rsidR="00757551">
          <w:rPr>
            <w:rFonts w:ascii="Times New Roman" w:hAnsi="Times New Roman" w:cs="Times New Roman"/>
            <w:sz w:val="24"/>
            <w:szCs w:val="24"/>
          </w:rPr>
          <w:t>noko</w:t>
        </w:r>
        <w:proofErr w:type="spellEnd"/>
        <w:r w:rsidR="00757551">
          <w:rPr>
            <w:rFonts w:ascii="Times New Roman" w:hAnsi="Times New Roman" w:cs="Times New Roman"/>
            <w:sz w:val="24"/>
            <w:szCs w:val="24"/>
          </w:rPr>
          <w:t xml:space="preserve"> slag, kan du gå direkte til «</w:t>
        </w:r>
        <w:proofErr w:type="spellStart"/>
        <w:r w:rsidR="00757551">
          <w:rPr>
            <w:rFonts w:ascii="Times New Roman" w:hAnsi="Times New Roman" w:cs="Times New Roman"/>
            <w:sz w:val="24"/>
            <w:szCs w:val="24"/>
          </w:rPr>
          <w:t>Apply»knappen</w:t>
        </w:r>
        <w:proofErr w:type="spellEnd"/>
        <w:r w:rsidR="00757551">
          <w:rPr>
            <w:rFonts w:ascii="Times New Roman" w:hAnsi="Times New Roman" w:cs="Times New Roman"/>
            <w:sz w:val="24"/>
            <w:szCs w:val="24"/>
          </w:rPr>
          <w:t xml:space="preserve"> ned</w:t>
        </w:r>
        <w:bookmarkStart w:id="14" w:name="_GoBack"/>
        <w:bookmarkEnd w:id="14"/>
        <w:r w:rsidR="00757551">
          <w:rPr>
            <w:rFonts w:ascii="Times New Roman" w:hAnsi="Times New Roman" w:cs="Times New Roman"/>
            <w:sz w:val="24"/>
            <w:szCs w:val="24"/>
          </w:rPr>
          <w:t xml:space="preserve">st til venstre i </w:t>
        </w:r>
        <w:proofErr w:type="spellStart"/>
        <w:r w:rsidR="00757551">
          <w:rPr>
            <w:rFonts w:ascii="Times New Roman" w:hAnsi="Times New Roman" w:cs="Times New Roman"/>
            <w:sz w:val="24"/>
            <w:szCs w:val="24"/>
          </w:rPr>
          <w:t>skjermbilete</w:t>
        </w:r>
        <w:proofErr w:type="spellEnd"/>
        <w:r w:rsidR="00757551">
          <w:rPr>
            <w:rFonts w:ascii="Times New Roman" w:hAnsi="Times New Roman" w:cs="Times New Roman"/>
            <w:sz w:val="24"/>
            <w:szCs w:val="24"/>
          </w:rPr>
          <w:t>.</w:t>
        </w:r>
      </w:ins>
    </w:p>
    <w:p w:rsidR="005F24A8" w:rsidRDefault="005F24A8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46D42" w:rsidRDefault="00846D42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F24A8">
        <w:rPr>
          <w:rFonts w:ascii="Times New Roman" w:hAnsi="Times New Roman" w:cs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B9835A8" wp14:editId="694F367C">
                <wp:simplePos x="0" y="0"/>
                <wp:positionH relativeFrom="column">
                  <wp:posOffset>2186305</wp:posOffset>
                </wp:positionH>
                <wp:positionV relativeFrom="paragraph">
                  <wp:posOffset>327025</wp:posOffset>
                </wp:positionV>
                <wp:extent cx="3618230" cy="1933575"/>
                <wp:effectExtent l="0" t="0" r="20320" b="28575"/>
                <wp:wrapNone/>
                <wp:docPr id="22" name="Tekstbo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230" cy="1933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46D42" w:rsidRDefault="00846D42" w:rsidP="00846D42"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5F031930" wp14:editId="14EA2D9E">
                                  <wp:extent cx="3308229" cy="1485900"/>
                                  <wp:effectExtent l="0" t="0" r="6985" b="0"/>
                                  <wp:docPr id="24" name="Bild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8"/>
                                          <a:srcRect l="827" t="65226" r="79669" b="1008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11769" cy="14874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46D42" w:rsidRDefault="00846D42" w:rsidP="00846D42">
                            <w:r>
                              <w:t>Her er startdato 1. januar 2012 valt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72.15pt;margin-top:25.75pt;width:284.9pt;height:152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">
                <v:textbox>
                  <w:txbxContent>
                    <w:p w:rsidR="00846D42" w:rsidRDefault="00846D42" w:rsidP="00846D42">
                      <w:r>
                        <w:rPr>
                          <w:noProof/>
                          <w:lang w:eastAsia="nb-NO"/>
                        </w:rPr>
                        <w:drawing>
                          <wp:inline distT="0" distB="0" distL="0" distR="0" wp14:anchorId="5F031930" wp14:editId="14EA2D9E">
                            <wp:extent cx="3308229" cy="1485900"/>
                            <wp:effectExtent l="0" t="0" r="6985" b="0"/>
                            <wp:docPr id="24" name="Bild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9"/>
                                    <a:srcRect l="827" t="65226" r="79669" b="1008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311769" cy="148749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46D42" w:rsidRDefault="00846D42" w:rsidP="00846D42">
                      <w:r>
                        <w:t>Her er startdato 1. januar 2012 valt</w:t>
                      </w:r>
                    </w:p>
                  </w:txbxContent>
                </v:textbox>
              </v:shape>
            </w:pict>
          </mc:Fallback>
        </mc:AlternateContent>
      </w:r>
      <w:r w:rsidR="006B7A91">
        <w:rPr>
          <w:rFonts w:ascii="Times New Roman" w:hAnsi="Times New Roman" w:cs="Times New Roman"/>
          <w:sz w:val="24"/>
          <w:szCs w:val="24"/>
        </w:rPr>
        <w:t xml:space="preserve">9. </w:t>
      </w:r>
      <w:ins w:id="15" w:author="Lena Ringstad Olsen" w:date="2013-10-01T10:44:00Z">
        <w:r w:rsidR="007A63BA">
          <w:rPr>
            <w:rFonts w:ascii="Times New Roman" w:hAnsi="Times New Roman" w:cs="Times New Roman"/>
            <w:sz w:val="24"/>
            <w:szCs w:val="24"/>
          </w:rPr>
          <w:t xml:space="preserve">Vil du </w:t>
        </w:r>
        <w:proofErr w:type="spellStart"/>
        <w:r w:rsidR="007A63BA">
          <w:rPr>
            <w:rFonts w:ascii="Times New Roman" w:hAnsi="Times New Roman" w:cs="Times New Roman"/>
            <w:sz w:val="24"/>
            <w:szCs w:val="24"/>
          </w:rPr>
          <w:t>velje</w:t>
        </w:r>
        <w:proofErr w:type="spellEnd"/>
        <w:r w:rsidR="007A63BA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del w:id="16" w:author="Lena Ringstad Olsen" w:date="2013-10-01T10:45:00Z">
        <w:r w:rsidR="006B7A91" w:rsidDel="007A63BA">
          <w:rPr>
            <w:rFonts w:ascii="Times New Roman" w:hAnsi="Times New Roman" w:cs="Times New Roman"/>
            <w:sz w:val="24"/>
            <w:szCs w:val="24"/>
          </w:rPr>
          <w:delText xml:space="preserve">Vel så </w:delText>
        </w:r>
      </w:del>
      <w:r w:rsidR="006B7A91">
        <w:rPr>
          <w:rFonts w:ascii="Times New Roman" w:hAnsi="Times New Roman" w:cs="Times New Roman"/>
          <w:sz w:val="24"/>
          <w:szCs w:val="24"/>
        </w:rPr>
        <w:t>tidsrom</w:t>
      </w:r>
      <w:ins w:id="17" w:author="Lena Ringstad Olsen" w:date="2013-10-01T10:45:00Z">
        <w:r w:rsidR="007A63BA">
          <w:rPr>
            <w:rFonts w:ascii="Times New Roman" w:hAnsi="Times New Roman" w:cs="Times New Roman"/>
            <w:sz w:val="24"/>
            <w:szCs w:val="24"/>
          </w:rPr>
          <w:t>;</w:t>
        </w:r>
      </w:ins>
      <w:r w:rsidR="006B7A91">
        <w:rPr>
          <w:rFonts w:ascii="Times New Roman" w:hAnsi="Times New Roman" w:cs="Times New Roman"/>
          <w:sz w:val="24"/>
          <w:szCs w:val="24"/>
        </w:rPr>
        <w:t xml:space="preserve"> «Start dato» og «Slutt dato»</w:t>
      </w:r>
      <w:ins w:id="18" w:author="Lena Ringstad Olsen" w:date="2013-10-01T10:45:00Z">
        <w:r w:rsidR="007A63BA">
          <w:rPr>
            <w:rFonts w:ascii="Times New Roman" w:hAnsi="Times New Roman" w:cs="Times New Roman"/>
            <w:sz w:val="24"/>
            <w:szCs w:val="24"/>
          </w:rPr>
          <w:t xml:space="preserve">, kan du </w:t>
        </w:r>
      </w:ins>
      <w:del w:id="19" w:author="Lena Ringstad Olsen" w:date="2013-10-01T10:45:00Z">
        <w:r w:rsidR="00CB37E7" w:rsidDel="007A63BA">
          <w:rPr>
            <w:rFonts w:ascii="Times New Roman" w:hAnsi="Times New Roman" w:cs="Times New Roman"/>
            <w:sz w:val="24"/>
            <w:szCs w:val="24"/>
          </w:rPr>
          <w:delText xml:space="preserve"> ved å </w:delText>
        </w:r>
      </w:del>
      <w:r w:rsidR="00CB37E7">
        <w:rPr>
          <w:rFonts w:ascii="Times New Roman" w:hAnsi="Times New Roman" w:cs="Times New Roman"/>
          <w:sz w:val="24"/>
          <w:szCs w:val="24"/>
        </w:rPr>
        <w:t xml:space="preserve">klikke på </w:t>
      </w:r>
      <w:proofErr w:type="spellStart"/>
      <w:r w:rsidR="00CB37E7">
        <w:rPr>
          <w:rFonts w:ascii="Times New Roman" w:hAnsi="Times New Roman" w:cs="Times New Roman"/>
          <w:sz w:val="24"/>
          <w:szCs w:val="24"/>
        </w:rPr>
        <w:t>dei</w:t>
      </w:r>
      <w:proofErr w:type="spellEnd"/>
      <w:r w:rsidR="00CB37E7">
        <w:rPr>
          <w:rFonts w:ascii="Times New Roman" w:hAnsi="Times New Roman" w:cs="Times New Roman"/>
          <w:sz w:val="24"/>
          <w:szCs w:val="24"/>
        </w:rPr>
        <w:t xml:space="preserve"> små kalenderikona</w:t>
      </w:r>
      <w:r w:rsidR="006B7A91">
        <w:rPr>
          <w:rFonts w:ascii="Times New Roman" w:hAnsi="Times New Roman" w:cs="Times New Roman"/>
          <w:sz w:val="24"/>
          <w:szCs w:val="24"/>
        </w:rPr>
        <w:t xml:space="preserve"> til høgre</w:t>
      </w:r>
      <w:r>
        <w:rPr>
          <w:rFonts w:ascii="Times New Roman" w:hAnsi="Times New Roman" w:cs="Times New Roman"/>
          <w:sz w:val="24"/>
          <w:szCs w:val="24"/>
        </w:rPr>
        <w:t xml:space="preserve"> og bla deg fram med pilene til rett dato, som du så markerer</w:t>
      </w:r>
    </w:p>
    <w:p w:rsidR="006B7A91" w:rsidRDefault="00846D42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97A3C">
        <w:rPr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F122E9F" wp14:editId="07936AB9">
                <wp:simplePos x="0" y="0"/>
                <wp:positionH relativeFrom="column">
                  <wp:posOffset>5205730</wp:posOffset>
                </wp:positionH>
                <wp:positionV relativeFrom="paragraph">
                  <wp:posOffset>452755</wp:posOffset>
                </wp:positionV>
                <wp:extent cx="514350" cy="304800"/>
                <wp:effectExtent l="38100" t="38100" r="19050" b="19050"/>
                <wp:wrapNone/>
                <wp:docPr id="26" name="Rett pi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4350" cy="304800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C00000"/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tt pil 26" o:spid="_x0000_s1026" type="#_x0000_t32" style="position:absolute;margin-left:409.9pt;margin-top:35.65pt;width:40.5pt;height:24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" strokecolor="#c00000" strokeweight="2.25pt">
                <v:stroke endarrow="open"/>
              </v:shape>
            </w:pict>
          </mc:Fallback>
        </mc:AlternateContent>
      </w:r>
      <w:r w:rsidRPr="00597A3C">
        <w:rPr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800A4E4" wp14:editId="3BC27933">
                <wp:simplePos x="0" y="0"/>
                <wp:positionH relativeFrom="column">
                  <wp:posOffset>3415030</wp:posOffset>
                </wp:positionH>
                <wp:positionV relativeFrom="paragraph">
                  <wp:posOffset>509905</wp:posOffset>
                </wp:positionV>
                <wp:extent cx="571500" cy="247650"/>
                <wp:effectExtent l="19050" t="57150" r="0" b="19050"/>
                <wp:wrapNone/>
                <wp:docPr id="25" name="Rett pi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0" cy="247650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C00000"/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tt pil 25" o:spid="_x0000_s1026" type="#_x0000_t32" style="position:absolute;margin-left:268.9pt;margin-top:40.15pt;width:45pt;height:19.5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" strokecolor="#c00000" strokeweight="2.25pt">
                <v:stroke endarrow="open"/>
              </v:shape>
            </w:pict>
          </mc:Fallback>
        </mc:AlternateContent>
      </w:r>
      <w:r w:rsidR="006B7A91" w:rsidRPr="00597A3C">
        <w:rPr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EB0601C" wp14:editId="3F63F00F">
                <wp:simplePos x="0" y="0"/>
                <wp:positionH relativeFrom="column">
                  <wp:posOffset>1100455</wp:posOffset>
                </wp:positionH>
                <wp:positionV relativeFrom="paragraph">
                  <wp:posOffset>328931</wp:posOffset>
                </wp:positionV>
                <wp:extent cx="561975" cy="1332864"/>
                <wp:effectExtent l="19050" t="38100" r="47625" b="20320"/>
                <wp:wrapNone/>
                <wp:docPr id="19" name="Rett pi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975" cy="1332864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C00000"/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tt pil 19" o:spid="_x0000_s1026" type="#_x0000_t32" style="position:absolute;margin-left:86.65pt;margin-top:25.9pt;width:44.25pt;height:104.9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" strokecolor="#c00000" strokeweight="2.25pt">
                <v:stroke endarrow="open"/>
              </v:shape>
            </w:pict>
          </mc:Fallback>
        </mc:AlternateContent>
      </w:r>
      <w:r w:rsidR="006B7A91" w:rsidRPr="00597A3C">
        <w:rPr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7FD39C6" wp14:editId="489E6853">
                <wp:simplePos x="0" y="0"/>
                <wp:positionH relativeFrom="column">
                  <wp:posOffset>1100455</wp:posOffset>
                </wp:positionH>
                <wp:positionV relativeFrom="paragraph">
                  <wp:posOffset>814705</wp:posOffset>
                </wp:positionV>
                <wp:extent cx="561975" cy="847090"/>
                <wp:effectExtent l="19050" t="38100" r="47625" b="29210"/>
                <wp:wrapNone/>
                <wp:docPr id="20" name="Rett pi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975" cy="847090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C00000"/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tt pil 20" o:spid="_x0000_s1026" type="#_x0000_t32" style="position:absolute;margin-left:86.65pt;margin-top:64.15pt;width:44.25pt;height:66.7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" strokecolor="#c00000" strokeweight="2.25pt">
                <v:stroke endarrow="open"/>
              </v:shape>
            </w:pict>
          </mc:Fallback>
        </mc:AlternateContent>
      </w:r>
      <w:r w:rsidR="006B7A91">
        <w:rPr>
          <w:noProof/>
          <w:lang w:eastAsia="zh-CN"/>
        </w:rPr>
        <w:drawing>
          <wp:inline distT="0" distB="0" distL="0" distR="0" wp14:anchorId="00151AB0" wp14:editId="44AD7FF2">
            <wp:extent cx="1854200" cy="1390650"/>
            <wp:effectExtent l="0" t="0" r="0" b="0"/>
            <wp:docPr id="18" name="Bil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157" t="67672" r="88761" b="11013"/>
                    <a:stretch/>
                  </pic:blipFill>
                  <pic:spPr bwMode="auto">
                    <a:xfrm>
                      <a:off x="0" y="0"/>
                      <a:ext cx="1853588" cy="1390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D42" w:rsidRDefault="00846D42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46D42" w:rsidRDefault="00846D42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46D42" w:rsidRDefault="00846D42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46D42" w:rsidRDefault="00846D42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46D42" w:rsidRDefault="00846D42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NB! Start- og sluttdato er knytt til INNLEGGINGSTIDSPUNKT på intensiv registr</w:t>
      </w:r>
      <w:r w:rsidR="00673C40">
        <w:rPr>
          <w:rFonts w:ascii="Times New Roman" w:hAnsi="Times New Roman" w:cs="Times New Roman"/>
          <w:sz w:val="24"/>
          <w:szCs w:val="24"/>
        </w:rPr>
        <w:t>ert i MRS.</w:t>
      </w:r>
    </w:p>
    <w:p w:rsidR="00CD07BF" w:rsidRDefault="00846D42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Dvs. at om du vil sjå på årgangen innlagt i 2012, må du </w:t>
      </w:r>
      <w:proofErr w:type="spellStart"/>
      <w:r>
        <w:rPr>
          <w:rFonts w:ascii="Times New Roman" w:hAnsi="Times New Roman" w:cs="Times New Roman"/>
          <w:sz w:val="24"/>
          <w:szCs w:val="24"/>
        </w:rPr>
        <w:t>velje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start 1. jan og slutt 31. </w:t>
      </w:r>
      <w:proofErr w:type="spellStart"/>
      <w:r>
        <w:rPr>
          <w:rFonts w:ascii="Times New Roman" w:hAnsi="Times New Roman" w:cs="Times New Roman"/>
          <w:sz w:val="24"/>
          <w:szCs w:val="24"/>
        </w:rPr>
        <w:t>des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2012</w:t>
      </w:r>
    </w:p>
    <w:p w:rsidR="00852D05" w:rsidRDefault="00B13464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10. Når du har gjort rett </w:t>
      </w:r>
      <w:proofErr w:type="spellStart"/>
      <w:r>
        <w:rPr>
          <w:rFonts w:ascii="Times New Roman" w:hAnsi="Times New Roman" w:cs="Times New Roman"/>
          <w:sz w:val="24"/>
          <w:szCs w:val="24"/>
        </w:rPr>
        <w:t>utval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klikkar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del w:id="20" w:author="Lena Ringstad Olsen" w:date="2013-10-01T10:47:00Z">
        <w:r w:rsidDel="00757551">
          <w:rPr>
            <w:rFonts w:ascii="Times New Roman" w:hAnsi="Times New Roman" w:cs="Times New Roman"/>
            <w:sz w:val="24"/>
            <w:szCs w:val="24"/>
          </w:rPr>
          <w:delText>på</w:delText>
        </w:r>
      </w:del>
      <w:ins w:id="21" w:author="Lena Ringstad Olsen" w:date="2013-10-01T10:47:00Z">
        <w:r w:rsidR="00757551">
          <w:rPr>
            <w:rFonts w:ascii="Times New Roman" w:hAnsi="Times New Roman" w:cs="Times New Roman"/>
            <w:sz w:val="24"/>
            <w:szCs w:val="24"/>
          </w:rPr>
          <w:t>du</w:t>
        </w:r>
      </w:ins>
      <w:r>
        <w:rPr>
          <w:rFonts w:ascii="Times New Roman" w:hAnsi="Times New Roman" w:cs="Times New Roman"/>
          <w:sz w:val="24"/>
          <w:szCs w:val="24"/>
        </w:rPr>
        <w:t xml:space="preserve"> på «</w:t>
      </w:r>
      <w:proofErr w:type="spellStart"/>
      <w:r>
        <w:rPr>
          <w:rFonts w:ascii="Times New Roman" w:hAnsi="Times New Roman" w:cs="Times New Roman"/>
          <w:sz w:val="24"/>
          <w:szCs w:val="24"/>
        </w:rPr>
        <w:t>Apply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  <w:r w:rsidR="00B51A3B">
        <w:rPr>
          <w:rFonts w:ascii="Times New Roman" w:hAnsi="Times New Roman" w:cs="Times New Roman"/>
          <w:sz w:val="24"/>
          <w:szCs w:val="24"/>
        </w:rPr>
        <w:t xml:space="preserve"> og får opp </w:t>
      </w:r>
      <w:proofErr w:type="spellStart"/>
      <w:r w:rsidR="00B51A3B">
        <w:rPr>
          <w:rFonts w:ascii="Times New Roman" w:hAnsi="Times New Roman" w:cs="Times New Roman"/>
          <w:sz w:val="24"/>
          <w:szCs w:val="24"/>
        </w:rPr>
        <w:t>ein</w:t>
      </w:r>
      <w:proofErr w:type="spellEnd"/>
      <w:r w:rsidR="00B51A3B">
        <w:rPr>
          <w:rFonts w:ascii="Times New Roman" w:hAnsi="Times New Roman" w:cs="Times New Roman"/>
          <w:sz w:val="24"/>
          <w:szCs w:val="24"/>
        </w:rPr>
        <w:t xml:space="preserve"> figur</w:t>
      </w:r>
    </w:p>
    <w:p w:rsidR="00B13464" w:rsidRDefault="00B51A3B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97A3C">
        <w:rPr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4CCD67F" wp14:editId="714DC1FE">
                <wp:simplePos x="0" y="0"/>
                <wp:positionH relativeFrom="column">
                  <wp:posOffset>2233930</wp:posOffset>
                </wp:positionH>
                <wp:positionV relativeFrom="paragraph">
                  <wp:posOffset>58420</wp:posOffset>
                </wp:positionV>
                <wp:extent cx="2009141" cy="1228725"/>
                <wp:effectExtent l="38100" t="19050" r="10160" b="47625"/>
                <wp:wrapNone/>
                <wp:docPr id="291" name="Rett pil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9141" cy="1228725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C00000"/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tt pil 291" o:spid="_x0000_s1026" type="#_x0000_t32" style="position:absolute;margin-left:175.9pt;margin-top:4.6pt;width:158.2pt;height:96.7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" strokecolor="#c00000" strokeweight="2.25pt">
                <v:stroke endarrow="open"/>
              </v:shape>
            </w:pict>
          </mc:Fallback>
        </mc:AlternateContent>
      </w:r>
      <w:r w:rsidRPr="00597A3C">
        <w:rPr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F32E66D" wp14:editId="7EBEB258">
                <wp:simplePos x="0" y="0"/>
                <wp:positionH relativeFrom="column">
                  <wp:posOffset>186055</wp:posOffset>
                </wp:positionH>
                <wp:positionV relativeFrom="paragraph">
                  <wp:posOffset>58420</wp:posOffset>
                </wp:positionV>
                <wp:extent cx="2703830" cy="2161540"/>
                <wp:effectExtent l="38100" t="19050" r="20320" b="48260"/>
                <wp:wrapNone/>
                <wp:docPr id="290" name="Rett pil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03830" cy="2161540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C00000"/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tt pil 290" o:spid="_x0000_s1026" type="#_x0000_t32" style="position:absolute;margin-left:14.65pt;margin-top:4.6pt;width:212.9pt;height:170.2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" strokecolor="#c00000" strokeweight="2.25pt">
                <v:stroke endarrow="open"/>
              </v:shape>
            </w:pict>
          </mc:Fallback>
        </mc:AlternateContent>
      </w:r>
    </w:p>
    <w:p w:rsidR="00B13464" w:rsidRDefault="00B51A3B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F24A8">
        <w:rPr>
          <w:rFonts w:ascii="Times New Roman" w:hAnsi="Times New Roman" w:cs="Times New Roman"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FAF19" wp14:editId="35BD155E">
                <wp:simplePos x="0" y="0"/>
                <wp:positionH relativeFrom="column">
                  <wp:posOffset>3548380</wp:posOffset>
                </wp:positionH>
                <wp:positionV relativeFrom="paragraph">
                  <wp:posOffset>511810</wp:posOffset>
                </wp:positionV>
                <wp:extent cx="2524125" cy="5724525"/>
                <wp:effectExtent l="0" t="0" r="28575" b="28575"/>
                <wp:wrapNone/>
                <wp:docPr id="292" name="Tekstbo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25" cy="5724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1A3B" w:rsidRDefault="00B51A3B" w:rsidP="00B51A3B"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239449EA" wp14:editId="0AE452B4">
                                  <wp:extent cx="2332355" cy="4366169"/>
                                  <wp:effectExtent l="0" t="0" r="0" b="0"/>
                                  <wp:docPr id="294" name="Bilde 2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21"/>
                                          <a:srcRect t="20035" r="87107" b="1194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32355" cy="43661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51A3B" w:rsidRDefault="00B51A3B" w:rsidP="00B51A3B">
                            <w:r>
                              <w:t xml:space="preserve">Her er det valt median </w:t>
                            </w:r>
                            <w:proofErr w:type="spellStart"/>
                            <w:r>
                              <w:t>liggjetid</w:t>
                            </w:r>
                            <w:proofErr w:type="spellEnd"/>
                            <w:r>
                              <w:t xml:space="preserve"> på sentralsjukehusnivå for «medisinske» </w:t>
                            </w:r>
                            <w:proofErr w:type="spellStart"/>
                            <w:r>
                              <w:t>intensivpasientar</w:t>
                            </w:r>
                            <w:proofErr w:type="spellEnd"/>
                            <w:r>
                              <w:t xml:space="preserve"> over 50 år </w:t>
                            </w:r>
                            <w:proofErr w:type="spellStart"/>
                            <w:r>
                              <w:t>innlagde</w:t>
                            </w:r>
                            <w:proofErr w:type="spellEnd"/>
                            <w:r>
                              <w:t xml:space="preserve"> fyrste halvår 2012 og som </w:t>
                            </w:r>
                            <w:proofErr w:type="spellStart"/>
                            <w:r>
                              <w:t>døydde</w:t>
                            </w:r>
                            <w:proofErr w:type="spellEnd"/>
                            <w:r>
                              <w:t xml:space="preserve"> på intensiv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79.4pt;margin-top:40.3pt;width:198.75pt;height:450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">
                <v:textbox>
                  <w:txbxContent>
                    <w:p w:rsidR="00B51A3B" w:rsidRDefault="00B51A3B" w:rsidP="00B51A3B">
                      <w:r>
                        <w:rPr>
                          <w:noProof/>
                          <w:lang w:eastAsia="nb-NO"/>
                        </w:rPr>
                        <w:drawing>
                          <wp:inline distT="0" distB="0" distL="0" distR="0" wp14:anchorId="239449EA" wp14:editId="0AE452B4">
                            <wp:extent cx="2332355" cy="4366169"/>
                            <wp:effectExtent l="0" t="0" r="0" b="0"/>
                            <wp:docPr id="294" name="Bilde 2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22"/>
                                    <a:srcRect t="20035" r="87107" b="1194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332355" cy="436616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51A3B" w:rsidRDefault="00B51A3B" w:rsidP="00B51A3B">
                      <w:r>
                        <w:t xml:space="preserve">Her er det valt median </w:t>
                      </w:r>
                      <w:proofErr w:type="spellStart"/>
                      <w:r>
                        <w:t>liggjetid</w:t>
                      </w:r>
                      <w:proofErr w:type="spellEnd"/>
                      <w:r>
                        <w:t xml:space="preserve"> på sentralsjukehusnivå for «medisinske» </w:t>
                      </w:r>
                      <w:proofErr w:type="spellStart"/>
                      <w:r>
                        <w:t>intensivpasientar</w:t>
                      </w:r>
                      <w:proofErr w:type="spellEnd"/>
                      <w:r>
                        <w:t xml:space="preserve"> over 50 år </w:t>
                      </w:r>
                      <w:proofErr w:type="spellStart"/>
                      <w:r>
                        <w:t>innlagde</w:t>
                      </w:r>
                      <w:proofErr w:type="spellEnd"/>
                      <w:r>
                        <w:t xml:space="preserve"> fyrste halvår 2012 og som </w:t>
                      </w:r>
                      <w:proofErr w:type="spellStart"/>
                      <w:r>
                        <w:t>døydde</w:t>
                      </w:r>
                      <w:proofErr w:type="spellEnd"/>
                      <w:r>
                        <w:t xml:space="preserve"> på intensiv</w:t>
                      </w:r>
                    </w:p>
                  </w:txbxContent>
                </v:textbox>
              </v:shape>
            </w:pict>
          </mc:Fallback>
        </mc:AlternateContent>
      </w:r>
      <w:r w:rsidR="00B13464">
        <w:rPr>
          <w:noProof/>
          <w:lang w:eastAsia="zh-CN"/>
        </w:rPr>
        <w:drawing>
          <wp:inline distT="0" distB="0" distL="0" distR="0" wp14:anchorId="1E54F921" wp14:editId="3CE634C4">
            <wp:extent cx="2990850" cy="2306896"/>
            <wp:effectExtent l="0" t="0" r="0" b="0"/>
            <wp:docPr id="28" name="Bild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992" r="56363" b="7285"/>
                    <a:stretch/>
                  </pic:blipFill>
                  <pic:spPr bwMode="auto">
                    <a:xfrm>
                      <a:off x="0" y="0"/>
                      <a:ext cx="2993677" cy="2309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07BF" w:rsidRDefault="00CD07BF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D07BF" w:rsidRDefault="00547315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97A3C">
        <w:rPr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6D437F3" wp14:editId="2673597E">
                <wp:simplePos x="0" y="0"/>
                <wp:positionH relativeFrom="column">
                  <wp:posOffset>-109220</wp:posOffset>
                </wp:positionH>
                <wp:positionV relativeFrom="paragraph">
                  <wp:posOffset>1325880</wp:posOffset>
                </wp:positionV>
                <wp:extent cx="1428750" cy="2895600"/>
                <wp:effectExtent l="19050" t="38100" r="57150" b="19050"/>
                <wp:wrapNone/>
                <wp:docPr id="296" name="Rett pil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0" cy="2895600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C00000"/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tt pil 296" o:spid="_x0000_s1026" type="#_x0000_t32" style="position:absolute;margin-left:-8.6pt;margin-top:104.4pt;width:112.5pt;height:228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" strokecolor="#c00000" strokeweight="2.25pt">
                <v:stroke endarrow="open"/>
              </v:shape>
            </w:pict>
          </mc:Fallback>
        </mc:AlternateContent>
      </w:r>
      <w:r>
        <w:rPr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4355271" wp14:editId="6CA8A3E5">
                <wp:simplePos x="0" y="0"/>
                <wp:positionH relativeFrom="column">
                  <wp:posOffset>738505</wp:posOffset>
                </wp:positionH>
                <wp:positionV relativeFrom="paragraph">
                  <wp:posOffset>68580</wp:posOffset>
                </wp:positionV>
                <wp:extent cx="2647950" cy="1323975"/>
                <wp:effectExtent l="0" t="0" r="19050" b="28575"/>
                <wp:wrapNone/>
                <wp:docPr id="295" name="Ellipse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1323975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95" o:spid="_x0000_s1026" style="position:absolute;margin-left:58.15pt;margin-top:5.4pt;width:208.5pt;height:104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" filled="f" strokecolor="#c00000" strokeweight="2pt"/>
            </w:pict>
          </mc:Fallback>
        </mc:AlternateContent>
      </w:r>
      <w:r w:rsidR="00B51A3B">
        <w:rPr>
          <w:noProof/>
          <w:lang w:eastAsia="zh-CN"/>
        </w:rPr>
        <w:drawing>
          <wp:inline distT="0" distB="0" distL="0" distR="0" wp14:anchorId="1CA48925" wp14:editId="6F2E1B24">
            <wp:extent cx="4024997" cy="4143375"/>
            <wp:effectExtent l="0" t="0" r="0" b="0"/>
            <wp:docPr id="289" name="Bild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8017" t="29818" r="65123" b="21263"/>
                    <a:stretch/>
                  </pic:blipFill>
                  <pic:spPr bwMode="auto">
                    <a:xfrm>
                      <a:off x="0" y="0"/>
                      <a:ext cx="4023672" cy="4142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7315" w:rsidRDefault="00547315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Kva </w:t>
      </w:r>
      <w:proofErr w:type="spellStart"/>
      <w:r>
        <w:rPr>
          <w:rFonts w:ascii="Times New Roman" w:hAnsi="Times New Roman" w:cs="Times New Roman"/>
          <w:sz w:val="24"/>
          <w:szCs w:val="24"/>
        </w:rPr>
        <w:t>utval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som er gjort, og kva </w:t>
      </w:r>
      <w:del w:id="22" w:author="Lena Ringstad Olsen" w:date="2013-10-01T10:47:00Z">
        <w:r w:rsidDel="00757551">
          <w:rPr>
            <w:rFonts w:ascii="Times New Roman" w:hAnsi="Times New Roman" w:cs="Times New Roman"/>
            <w:sz w:val="24"/>
            <w:szCs w:val="24"/>
          </w:rPr>
          <w:delText xml:space="preserve">parameter </w:delText>
        </w:r>
      </w:del>
      <w:ins w:id="23" w:author="Lena Ringstad Olsen" w:date="2013-10-01T10:47:00Z">
        <w:r w:rsidR="00757551">
          <w:rPr>
            <w:rFonts w:ascii="Times New Roman" w:hAnsi="Times New Roman" w:cs="Times New Roman"/>
            <w:sz w:val="24"/>
            <w:szCs w:val="24"/>
          </w:rPr>
          <w:t>variabel</w:t>
        </w:r>
        <w:r w:rsidR="0075755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>
        <w:rPr>
          <w:rFonts w:ascii="Times New Roman" w:hAnsi="Times New Roman" w:cs="Times New Roman"/>
          <w:sz w:val="24"/>
          <w:szCs w:val="24"/>
        </w:rPr>
        <w:t>som er framstilt, går også fram av figurteksten</w:t>
      </w:r>
    </w:p>
    <w:p w:rsidR="00C53298" w:rsidRDefault="00C53298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53298" w:rsidRDefault="00C53298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53298" w:rsidRDefault="00C53298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NB! Dersom du vil endre på </w:t>
      </w:r>
      <w:proofErr w:type="spellStart"/>
      <w:r>
        <w:rPr>
          <w:rFonts w:ascii="Times New Roman" w:hAnsi="Times New Roman" w:cs="Times New Roman"/>
          <w:sz w:val="24"/>
          <w:szCs w:val="24"/>
        </w:rPr>
        <w:t>nokon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av </w:t>
      </w:r>
      <w:proofErr w:type="spellStart"/>
      <w:r>
        <w:rPr>
          <w:rFonts w:ascii="Times New Roman" w:hAnsi="Times New Roman" w:cs="Times New Roman"/>
          <w:sz w:val="24"/>
          <w:szCs w:val="24"/>
        </w:rPr>
        <w:t>utvalskriteria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 venstre kolonne, til dømes </w:t>
      </w:r>
      <w:r w:rsidR="004B51CF">
        <w:rPr>
          <w:rFonts w:ascii="Times New Roman" w:hAnsi="Times New Roman" w:cs="Times New Roman"/>
          <w:sz w:val="24"/>
          <w:szCs w:val="24"/>
        </w:rPr>
        <w:t xml:space="preserve">for </w:t>
      </w:r>
      <w:proofErr w:type="gramStart"/>
      <w:r>
        <w:rPr>
          <w:rFonts w:ascii="Times New Roman" w:hAnsi="Times New Roman" w:cs="Times New Roman"/>
          <w:sz w:val="24"/>
          <w:szCs w:val="24"/>
        </w:rPr>
        <w:t>å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sjå på gjennomsnitt i staden for median, og alle </w:t>
      </w:r>
      <w:proofErr w:type="spellStart"/>
      <w:r>
        <w:rPr>
          <w:rFonts w:ascii="Times New Roman" w:hAnsi="Times New Roman" w:cs="Times New Roman"/>
          <w:sz w:val="24"/>
          <w:szCs w:val="24"/>
        </w:rPr>
        <w:t>pasientar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 staden for kun </w:t>
      </w:r>
      <w:proofErr w:type="spellStart"/>
      <w:r>
        <w:rPr>
          <w:rFonts w:ascii="Times New Roman" w:hAnsi="Times New Roman" w:cs="Times New Roman"/>
          <w:sz w:val="24"/>
          <w:szCs w:val="24"/>
        </w:rPr>
        <w:t>dei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over 50 år, er det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å </w:t>
      </w:r>
      <w:proofErr w:type="spellStart"/>
      <w:r>
        <w:rPr>
          <w:rFonts w:ascii="Times New Roman" w:hAnsi="Times New Roman" w:cs="Times New Roman"/>
          <w:sz w:val="24"/>
          <w:szCs w:val="24"/>
        </w:rPr>
        <w:t>gjere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endringar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 vil i </w:t>
      </w:r>
      <w:proofErr w:type="spellStart"/>
      <w:r>
        <w:rPr>
          <w:rFonts w:ascii="Times New Roman" w:hAnsi="Times New Roman" w:cs="Times New Roman"/>
          <w:sz w:val="24"/>
          <w:szCs w:val="24"/>
        </w:rPr>
        <w:t>nedtrekksmenyane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og så </w:t>
      </w:r>
      <w:proofErr w:type="spellStart"/>
      <w:r>
        <w:rPr>
          <w:rFonts w:ascii="Times New Roman" w:hAnsi="Times New Roman" w:cs="Times New Roman"/>
          <w:sz w:val="24"/>
          <w:szCs w:val="24"/>
        </w:rPr>
        <w:t>trykkje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«</w:t>
      </w:r>
      <w:proofErr w:type="spellStart"/>
      <w:r>
        <w:rPr>
          <w:rFonts w:ascii="Times New Roman" w:hAnsi="Times New Roman" w:cs="Times New Roman"/>
          <w:sz w:val="24"/>
          <w:szCs w:val="24"/>
        </w:rPr>
        <w:t>Apply</w:t>
      </w:r>
      <w:proofErr w:type="spellEnd"/>
      <w:r>
        <w:rPr>
          <w:rFonts w:ascii="Times New Roman" w:hAnsi="Times New Roman" w:cs="Times New Roman"/>
          <w:sz w:val="24"/>
          <w:szCs w:val="24"/>
        </w:rPr>
        <w:t>» på ny.</w:t>
      </w:r>
    </w:p>
    <w:p w:rsidR="00C53298" w:rsidDel="00757551" w:rsidRDefault="00C53298" w:rsidP="004751AE">
      <w:pPr>
        <w:spacing w:after="0" w:line="240" w:lineRule="auto"/>
        <w:rPr>
          <w:del w:id="24" w:author="Lena Ringstad Olsen" w:date="2013-10-01T10:52:00Z"/>
          <w:rFonts w:ascii="Times New Roman" w:hAnsi="Times New Roman" w:cs="Times New Roman"/>
          <w:sz w:val="24"/>
          <w:szCs w:val="24"/>
        </w:rPr>
      </w:pPr>
    </w:p>
    <w:p w:rsidR="00C53298" w:rsidRDefault="00C53298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Då kjem figuren med </w:t>
      </w:r>
      <w:proofErr w:type="spellStart"/>
      <w:r>
        <w:rPr>
          <w:rFonts w:ascii="Times New Roman" w:hAnsi="Times New Roman" w:cs="Times New Roman"/>
          <w:sz w:val="24"/>
          <w:szCs w:val="24"/>
        </w:rPr>
        <w:t>dei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nye </w:t>
      </w:r>
      <w:proofErr w:type="spellStart"/>
      <w:r>
        <w:rPr>
          <w:rFonts w:ascii="Times New Roman" w:hAnsi="Times New Roman" w:cs="Times New Roman"/>
          <w:sz w:val="24"/>
          <w:szCs w:val="24"/>
        </w:rPr>
        <w:t>utvalskriteria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direkte opp.</w:t>
      </w:r>
    </w:p>
    <w:p w:rsidR="00C53298" w:rsidRDefault="00C53298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53298" w:rsidRDefault="00C53298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53298" w:rsidRDefault="00402C34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11</w:t>
      </w:r>
      <w:r w:rsidR="00C53298">
        <w:rPr>
          <w:rFonts w:ascii="Times New Roman" w:hAnsi="Times New Roman" w:cs="Times New Roman"/>
          <w:sz w:val="24"/>
          <w:szCs w:val="24"/>
        </w:rPr>
        <w:t xml:space="preserve">. Om du vil sjå på andre </w:t>
      </w:r>
      <w:del w:id="25" w:author="Lena Ringstad Olsen" w:date="2013-10-01T10:52:00Z">
        <w:r w:rsidR="00C53298" w:rsidDel="00757551">
          <w:rPr>
            <w:rFonts w:ascii="Times New Roman" w:hAnsi="Times New Roman" w:cs="Times New Roman"/>
            <w:sz w:val="24"/>
            <w:szCs w:val="24"/>
          </w:rPr>
          <w:delText>rapportområde</w:delText>
        </w:r>
      </w:del>
      <w:proofErr w:type="spellStart"/>
      <w:ins w:id="26" w:author="Lena Ringstad Olsen" w:date="2013-10-01T10:52:00Z">
        <w:r w:rsidR="00757551">
          <w:rPr>
            <w:rFonts w:ascii="Times New Roman" w:hAnsi="Times New Roman" w:cs="Times New Roman"/>
            <w:sz w:val="24"/>
            <w:szCs w:val="24"/>
          </w:rPr>
          <w:t>rapport</w:t>
        </w:r>
        <w:r w:rsidR="00757551">
          <w:rPr>
            <w:rFonts w:ascii="Times New Roman" w:hAnsi="Times New Roman" w:cs="Times New Roman"/>
            <w:sz w:val="24"/>
            <w:szCs w:val="24"/>
          </w:rPr>
          <w:t>typar</w:t>
        </w:r>
      </w:ins>
      <w:proofErr w:type="spellEnd"/>
      <w:r w:rsidR="00C5329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53298">
        <w:rPr>
          <w:rFonts w:ascii="Times New Roman" w:hAnsi="Times New Roman" w:cs="Times New Roman"/>
          <w:sz w:val="24"/>
          <w:szCs w:val="24"/>
        </w:rPr>
        <w:t>klikkar</w:t>
      </w:r>
      <w:proofErr w:type="spellEnd"/>
      <w:r w:rsidR="00C53298">
        <w:rPr>
          <w:rFonts w:ascii="Times New Roman" w:hAnsi="Times New Roman" w:cs="Times New Roman"/>
          <w:sz w:val="24"/>
          <w:szCs w:val="24"/>
        </w:rPr>
        <w:t xml:space="preserve"> du på «Back»</w:t>
      </w:r>
    </w:p>
    <w:p w:rsidR="00C53298" w:rsidRDefault="00C53298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53298" w:rsidRDefault="00C53298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53298" w:rsidRDefault="00B70448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2A967F5" wp14:editId="0805DE8D">
                <wp:simplePos x="0" y="0"/>
                <wp:positionH relativeFrom="column">
                  <wp:posOffset>5081905</wp:posOffset>
                </wp:positionH>
                <wp:positionV relativeFrom="paragraph">
                  <wp:posOffset>593725</wp:posOffset>
                </wp:positionV>
                <wp:extent cx="600075" cy="438150"/>
                <wp:effectExtent l="0" t="0" r="28575" b="19050"/>
                <wp:wrapNone/>
                <wp:docPr id="298" name="Ellips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438150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98" o:spid="_x0000_s1026" style="position:absolute;margin-left:400.15pt;margin-top:46.75pt;width:47.25pt;height:34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" filled="f" strokecolor="#c00000" strokeweight="2pt"/>
            </w:pict>
          </mc:Fallback>
        </mc:AlternateContent>
      </w:r>
      <w:r w:rsidR="00C53298">
        <w:rPr>
          <w:noProof/>
          <w:lang w:eastAsia="zh-CN"/>
        </w:rPr>
        <w:drawing>
          <wp:inline distT="0" distB="0" distL="0" distR="0" wp14:anchorId="4B8EA3F2" wp14:editId="3A346131">
            <wp:extent cx="6229206" cy="3209925"/>
            <wp:effectExtent l="0" t="0" r="635" b="0"/>
            <wp:docPr id="297" name="Bild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948" t="11140" r="56363" b="28308"/>
                    <a:stretch/>
                  </pic:blipFill>
                  <pic:spPr bwMode="auto">
                    <a:xfrm>
                      <a:off x="0" y="0"/>
                      <a:ext cx="6240086" cy="3215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501F" w:rsidRDefault="00F1501F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1501F" w:rsidRDefault="00F1501F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1501F" w:rsidRDefault="00F1501F" w:rsidP="004751AE">
      <w:pPr>
        <w:spacing w:after="0" w:line="240" w:lineRule="auto"/>
        <w:rPr>
          <w:noProof/>
          <w:lang w:eastAsia="nb-NO"/>
        </w:rPr>
      </w:pPr>
      <w:r>
        <w:rPr>
          <w:rFonts w:ascii="Times New Roman" w:hAnsi="Times New Roman" w:cs="Times New Roman"/>
          <w:sz w:val="24"/>
          <w:szCs w:val="24"/>
        </w:rPr>
        <w:t xml:space="preserve">Du kjem då attende til </w:t>
      </w:r>
      <w:proofErr w:type="spellStart"/>
      <w:r>
        <w:rPr>
          <w:rFonts w:ascii="Times New Roman" w:hAnsi="Times New Roman" w:cs="Times New Roman"/>
          <w:sz w:val="24"/>
          <w:szCs w:val="24"/>
        </w:rPr>
        <w:t>hovudrapportområda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og kan </w:t>
      </w:r>
      <w:proofErr w:type="spellStart"/>
      <w:r>
        <w:rPr>
          <w:rFonts w:ascii="Times New Roman" w:hAnsi="Times New Roman" w:cs="Times New Roman"/>
          <w:sz w:val="24"/>
          <w:szCs w:val="24"/>
        </w:rPr>
        <w:t>gjere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nye </w:t>
      </w:r>
      <w:proofErr w:type="spellStart"/>
      <w:r>
        <w:rPr>
          <w:rFonts w:ascii="Times New Roman" w:hAnsi="Times New Roman" w:cs="Times New Roman"/>
          <w:sz w:val="24"/>
          <w:szCs w:val="24"/>
        </w:rPr>
        <w:t>utval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på </w:t>
      </w:r>
      <w:proofErr w:type="spellStart"/>
      <w:r>
        <w:rPr>
          <w:rFonts w:ascii="Times New Roman" w:hAnsi="Times New Roman" w:cs="Times New Roman"/>
          <w:sz w:val="24"/>
          <w:szCs w:val="24"/>
        </w:rPr>
        <w:t>dei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andre områda:</w:t>
      </w:r>
      <w:r w:rsidRPr="00F1501F">
        <w:rPr>
          <w:noProof/>
          <w:lang w:eastAsia="nb-NO"/>
        </w:rPr>
        <w:t xml:space="preserve"> </w:t>
      </w:r>
      <w:r>
        <w:rPr>
          <w:noProof/>
          <w:lang w:eastAsia="zh-CN"/>
        </w:rPr>
        <w:drawing>
          <wp:inline distT="0" distB="0" distL="0" distR="0" wp14:anchorId="595BF4ED" wp14:editId="37D015B8">
            <wp:extent cx="5562600" cy="3898035"/>
            <wp:effectExtent l="0" t="0" r="0" b="7620"/>
            <wp:docPr id="299" name="Bild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6988" r="56363" b="6819"/>
                    <a:stretch/>
                  </pic:blipFill>
                  <pic:spPr bwMode="auto">
                    <a:xfrm>
                      <a:off x="0" y="0"/>
                      <a:ext cx="5568925" cy="3902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501F" w:rsidRDefault="00F1501F" w:rsidP="004751AE">
      <w:pPr>
        <w:spacing w:after="0" w:line="240" w:lineRule="auto"/>
        <w:rPr>
          <w:noProof/>
          <w:lang w:eastAsia="nb-NO"/>
        </w:rPr>
      </w:pPr>
    </w:p>
    <w:p w:rsidR="00F1501F" w:rsidRDefault="00F1501F" w:rsidP="004751AE">
      <w:pPr>
        <w:spacing w:after="0" w:line="240" w:lineRule="auto"/>
        <w:rPr>
          <w:noProof/>
          <w:lang w:eastAsia="nb-NO"/>
        </w:rPr>
      </w:pPr>
    </w:p>
    <w:p w:rsidR="00F1501F" w:rsidRDefault="00F1501F" w:rsidP="004751AE">
      <w:pPr>
        <w:spacing w:after="0" w:line="240" w:lineRule="auto"/>
        <w:rPr>
          <w:noProof/>
          <w:lang w:eastAsia="nb-NO"/>
        </w:rPr>
      </w:pPr>
    </w:p>
    <w:p w:rsidR="00F1501F" w:rsidRDefault="00F1501F" w:rsidP="004751AE">
      <w:pPr>
        <w:spacing w:after="0" w:line="240" w:lineRule="auto"/>
        <w:rPr>
          <w:noProof/>
          <w:lang w:eastAsia="nb-NO"/>
        </w:rPr>
      </w:pPr>
    </w:p>
    <w:p w:rsidR="00402C34" w:rsidRDefault="00402C34" w:rsidP="004751AE">
      <w:pPr>
        <w:spacing w:after="0" w:line="240" w:lineRule="auto"/>
        <w:rPr>
          <w:noProof/>
          <w:lang w:eastAsia="nb-NO"/>
        </w:rPr>
      </w:pPr>
      <w:r>
        <w:rPr>
          <w:noProof/>
          <w:lang w:eastAsia="nb-NO"/>
        </w:rPr>
        <w:t>12</w:t>
      </w:r>
      <w:r w:rsidR="00F1501F">
        <w:rPr>
          <w:noProof/>
          <w:lang w:eastAsia="nb-NO"/>
        </w:rPr>
        <w:t xml:space="preserve">. Dersom du vil overføre ein figur med tekst til eit anna format, kan du klikke på </w:t>
      </w:r>
      <w:r>
        <w:rPr>
          <w:noProof/>
          <w:lang w:eastAsia="nb-NO"/>
        </w:rPr>
        <w:t>«Export»</w:t>
      </w:r>
    </w:p>
    <w:p w:rsidR="00402C34" w:rsidRDefault="00A81EC3" w:rsidP="004751AE">
      <w:pPr>
        <w:spacing w:after="0" w:line="240" w:lineRule="auto"/>
        <w:rPr>
          <w:noProof/>
          <w:lang w:eastAsia="nb-NO"/>
        </w:rPr>
      </w:pPr>
      <w:r w:rsidRPr="00597A3C">
        <w:rPr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69C956B" wp14:editId="701D28B9">
                <wp:simplePos x="0" y="0"/>
                <wp:positionH relativeFrom="column">
                  <wp:posOffset>4872355</wp:posOffset>
                </wp:positionH>
                <wp:positionV relativeFrom="paragraph">
                  <wp:posOffset>24765</wp:posOffset>
                </wp:positionV>
                <wp:extent cx="76200" cy="714375"/>
                <wp:effectExtent l="114300" t="19050" r="57150" b="47625"/>
                <wp:wrapNone/>
                <wp:docPr id="301" name="Rett pil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" cy="714375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C00000"/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tt pil 301" o:spid="_x0000_s1026" type="#_x0000_t32" style="position:absolute;margin-left:383.65pt;margin-top:1.95pt;width:6pt;height:56.2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" strokecolor="#c00000" strokeweight="2.25pt">
                <v:stroke endarrow="open"/>
              </v:shape>
            </w:pict>
          </mc:Fallback>
        </mc:AlternateContent>
      </w:r>
    </w:p>
    <w:p w:rsidR="00F1501F" w:rsidRDefault="00A81EC3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D31587D" wp14:editId="091C670A">
                <wp:simplePos x="0" y="0"/>
                <wp:positionH relativeFrom="column">
                  <wp:posOffset>4015105</wp:posOffset>
                </wp:positionH>
                <wp:positionV relativeFrom="paragraph">
                  <wp:posOffset>778510</wp:posOffset>
                </wp:positionV>
                <wp:extent cx="1257300" cy="1276350"/>
                <wp:effectExtent l="0" t="0" r="19050" b="19050"/>
                <wp:wrapNone/>
                <wp:docPr id="302" name="Ellips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276350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C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02" o:spid="_x0000_s1026" style="position:absolute;margin-left:316.15pt;margin-top:61.3pt;width:99pt;height:100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" filled="f" strokecolor="#c00000" strokeweight="2pt"/>
            </w:pict>
          </mc:Fallback>
        </mc:AlternateContent>
      </w:r>
      <w:r w:rsidR="00F1501F">
        <w:rPr>
          <w:noProof/>
          <w:lang w:eastAsia="zh-CN"/>
        </w:rPr>
        <w:drawing>
          <wp:inline distT="0" distB="0" distL="0" distR="0" wp14:anchorId="0ABFD9C7" wp14:editId="7D124CFA">
            <wp:extent cx="5326982" cy="3600450"/>
            <wp:effectExtent l="0" t="0" r="7620" b="0"/>
            <wp:docPr id="300" name="Bild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653" t="10250" r="56529" b="10081"/>
                    <a:stretch/>
                  </pic:blipFill>
                  <pic:spPr bwMode="auto">
                    <a:xfrm>
                      <a:off x="0" y="0"/>
                      <a:ext cx="5325220" cy="3599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EC3" w:rsidRDefault="00A81EC3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81EC3" w:rsidRDefault="00A81EC3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Du får då opp ei «smørbrødliste» av </w:t>
      </w:r>
      <w:proofErr w:type="spellStart"/>
      <w:r>
        <w:rPr>
          <w:rFonts w:ascii="Times New Roman" w:hAnsi="Times New Roman" w:cs="Times New Roman"/>
          <w:sz w:val="24"/>
          <w:szCs w:val="24"/>
        </w:rPr>
        <w:t>tilgjengelege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format</w:t>
      </w:r>
    </w:p>
    <w:p w:rsidR="00E96A6B" w:rsidRDefault="00E96A6B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6A6B" w:rsidRDefault="00E96A6B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6A6B" w:rsidRDefault="00E96A6B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6A6B" w:rsidRDefault="00E96A6B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VIKTIG!</w:t>
      </w:r>
    </w:p>
    <w:p w:rsidR="00E96A6B" w:rsidRDefault="00E96A6B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6A6B" w:rsidRDefault="00E96A6B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Dei fleste, men </w:t>
      </w:r>
      <w:proofErr w:type="spellStart"/>
      <w:r>
        <w:rPr>
          <w:rFonts w:ascii="Times New Roman" w:hAnsi="Times New Roman" w:cs="Times New Roman"/>
          <w:sz w:val="24"/>
          <w:szCs w:val="24"/>
        </w:rPr>
        <w:t>ikkje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alle NIR-medlemmer, har </w:t>
      </w:r>
      <w:proofErr w:type="spellStart"/>
      <w:r>
        <w:rPr>
          <w:rFonts w:ascii="Times New Roman" w:hAnsi="Times New Roman" w:cs="Times New Roman"/>
          <w:sz w:val="24"/>
          <w:szCs w:val="24"/>
        </w:rPr>
        <w:t>nokonlunde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fullstendige data for 2012. Det kan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difor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variere litt i kva grad rapportdata er representative.</w:t>
      </w:r>
    </w:p>
    <w:p w:rsidR="00E96A6B" w:rsidRDefault="00E96A6B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6A6B" w:rsidRDefault="00E96A6B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NIR vil </w:t>
      </w:r>
      <w:proofErr w:type="spellStart"/>
      <w:r>
        <w:rPr>
          <w:rFonts w:ascii="Times New Roman" w:hAnsi="Times New Roman" w:cs="Times New Roman"/>
          <w:sz w:val="24"/>
          <w:szCs w:val="24"/>
        </w:rPr>
        <w:t>difor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 de skal bruke dette internt, til dømes for </w:t>
      </w:r>
      <w:proofErr w:type="gramStart"/>
      <w:r>
        <w:rPr>
          <w:rFonts w:ascii="Times New Roman" w:hAnsi="Times New Roman" w:cs="Times New Roman"/>
          <w:sz w:val="24"/>
          <w:szCs w:val="24"/>
        </w:rPr>
        <w:t>å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sjå på eigne aktivitetsdata og resultat og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samanlikna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 andre. </w:t>
      </w:r>
    </w:p>
    <w:p w:rsidR="00E96A6B" w:rsidRDefault="00E96A6B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6A6B" w:rsidRPr="004751AE" w:rsidRDefault="00E96A6B" w:rsidP="004751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7551">
        <w:rPr>
          <w:rFonts w:ascii="Times New Roman" w:hAnsi="Times New Roman" w:cs="Times New Roman"/>
          <w:sz w:val="24"/>
          <w:szCs w:val="24"/>
          <w:highlight w:val="yellow"/>
          <w:rPrChange w:id="27" w:author="Lena Ringstad Olsen" w:date="2013-10-01T10:53:00Z">
            <w:rPr>
              <w:rFonts w:ascii="Times New Roman" w:hAnsi="Times New Roman" w:cs="Times New Roman"/>
              <w:sz w:val="24"/>
              <w:szCs w:val="24"/>
            </w:rPr>
          </w:rPrChange>
        </w:rPr>
        <w:t xml:space="preserve">Vi vil </w:t>
      </w:r>
      <w:proofErr w:type="spellStart"/>
      <w:r w:rsidRPr="00757551">
        <w:rPr>
          <w:rFonts w:ascii="Times New Roman" w:hAnsi="Times New Roman" w:cs="Times New Roman"/>
          <w:sz w:val="24"/>
          <w:szCs w:val="24"/>
          <w:highlight w:val="yellow"/>
          <w:rPrChange w:id="28" w:author="Lena Ringstad Olsen" w:date="2013-10-01T10:53:00Z">
            <w:rPr>
              <w:rFonts w:ascii="Times New Roman" w:hAnsi="Times New Roman" w:cs="Times New Roman"/>
              <w:sz w:val="24"/>
              <w:szCs w:val="24"/>
            </w:rPr>
          </w:rPrChange>
        </w:rPr>
        <w:t>ikkje</w:t>
      </w:r>
      <w:proofErr w:type="spellEnd"/>
      <w:r w:rsidRPr="00757551">
        <w:rPr>
          <w:rFonts w:ascii="Times New Roman" w:hAnsi="Times New Roman" w:cs="Times New Roman"/>
          <w:sz w:val="24"/>
          <w:szCs w:val="24"/>
          <w:highlight w:val="yellow"/>
          <w:rPrChange w:id="29" w:author="Lena Ringstad Olsen" w:date="2013-10-01T10:53:00Z">
            <w:rPr>
              <w:rFonts w:ascii="Times New Roman" w:hAnsi="Times New Roman" w:cs="Times New Roman"/>
              <w:sz w:val="24"/>
              <w:szCs w:val="24"/>
            </w:rPr>
          </w:rPrChange>
        </w:rPr>
        <w:t xml:space="preserve"> at </w:t>
      </w:r>
      <w:proofErr w:type="spellStart"/>
      <w:r w:rsidRPr="00757551">
        <w:rPr>
          <w:rFonts w:ascii="Times New Roman" w:hAnsi="Times New Roman" w:cs="Times New Roman"/>
          <w:sz w:val="24"/>
          <w:szCs w:val="24"/>
          <w:highlight w:val="yellow"/>
          <w:rPrChange w:id="30" w:author="Lena Ringstad Olsen" w:date="2013-10-01T10:53:00Z">
            <w:rPr>
              <w:rFonts w:ascii="Times New Roman" w:hAnsi="Times New Roman" w:cs="Times New Roman"/>
              <w:sz w:val="24"/>
              <w:szCs w:val="24"/>
            </w:rPr>
          </w:rPrChange>
        </w:rPr>
        <w:t>desse</w:t>
      </w:r>
      <w:proofErr w:type="spellEnd"/>
      <w:r w:rsidRPr="00757551">
        <w:rPr>
          <w:rFonts w:ascii="Times New Roman" w:hAnsi="Times New Roman" w:cs="Times New Roman"/>
          <w:sz w:val="24"/>
          <w:szCs w:val="24"/>
          <w:highlight w:val="yellow"/>
          <w:rPrChange w:id="31" w:author="Lena Ringstad Olsen" w:date="2013-10-01T10:53:00Z">
            <w:rPr>
              <w:rFonts w:ascii="Times New Roman" w:hAnsi="Times New Roman" w:cs="Times New Roman"/>
              <w:sz w:val="24"/>
              <w:szCs w:val="24"/>
            </w:rPr>
          </w:rPrChange>
        </w:rPr>
        <w:t xml:space="preserve"> preliminære data skal </w:t>
      </w:r>
      <w:proofErr w:type="spellStart"/>
      <w:r w:rsidRPr="00757551">
        <w:rPr>
          <w:rFonts w:ascii="Times New Roman" w:hAnsi="Times New Roman" w:cs="Times New Roman"/>
          <w:sz w:val="24"/>
          <w:szCs w:val="24"/>
          <w:highlight w:val="yellow"/>
          <w:rPrChange w:id="32" w:author="Lena Ringstad Olsen" w:date="2013-10-01T10:53:00Z">
            <w:rPr>
              <w:rFonts w:ascii="Times New Roman" w:hAnsi="Times New Roman" w:cs="Times New Roman"/>
              <w:sz w:val="24"/>
              <w:szCs w:val="24"/>
            </w:rPr>
          </w:rPrChange>
        </w:rPr>
        <w:t>offentleggjerast</w:t>
      </w:r>
      <w:proofErr w:type="spellEnd"/>
      <w:r w:rsidRPr="00757551">
        <w:rPr>
          <w:rFonts w:ascii="Times New Roman" w:hAnsi="Times New Roman" w:cs="Times New Roman"/>
          <w:sz w:val="24"/>
          <w:szCs w:val="24"/>
          <w:highlight w:val="yellow"/>
          <w:rPrChange w:id="33" w:author="Lena Ringstad Olsen" w:date="2013-10-01T10:53:00Z">
            <w:rPr>
              <w:rFonts w:ascii="Times New Roman" w:hAnsi="Times New Roman" w:cs="Times New Roman"/>
              <w:sz w:val="24"/>
              <w:szCs w:val="24"/>
            </w:rPr>
          </w:rPrChange>
        </w:rPr>
        <w:t xml:space="preserve"> på </w:t>
      </w:r>
      <w:proofErr w:type="spellStart"/>
      <w:r w:rsidRPr="00757551">
        <w:rPr>
          <w:rFonts w:ascii="Times New Roman" w:hAnsi="Times New Roman" w:cs="Times New Roman"/>
          <w:sz w:val="24"/>
          <w:szCs w:val="24"/>
          <w:highlight w:val="yellow"/>
          <w:rPrChange w:id="34" w:author="Lena Ringstad Olsen" w:date="2013-10-01T10:53:00Z">
            <w:rPr>
              <w:rFonts w:ascii="Times New Roman" w:hAnsi="Times New Roman" w:cs="Times New Roman"/>
              <w:sz w:val="24"/>
              <w:szCs w:val="24"/>
            </w:rPr>
          </w:rPrChange>
        </w:rPr>
        <w:t>noko</w:t>
      </w:r>
      <w:proofErr w:type="spellEnd"/>
      <w:r w:rsidRPr="00757551">
        <w:rPr>
          <w:rFonts w:ascii="Times New Roman" w:hAnsi="Times New Roman" w:cs="Times New Roman"/>
          <w:sz w:val="24"/>
          <w:szCs w:val="24"/>
          <w:highlight w:val="yellow"/>
          <w:rPrChange w:id="35" w:author="Lena Ringstad Olsen" w:date="2013-10-01T10:53:00Z">
            <w:rPr>
              <w:rFonts w:ascii="Times New Roman" w:hAnsi="Times New Roman" w:cs="Times New Roman"/>
              <w:sz w:val="24"/>
              <w:szCs w:val="24"/>
            </w:rPr>
          </w:rPrChange>
        </w:rPr>
        <w:t xml:space="preserve"> vis. Det blir NIR si </w:t>
      </w:r>
      <w:proofErr w:type="spellStart"/>
      <w:r w:rsidRPr="00757551">
        <w:rPr>
          <w:rFonts w:ascii="Times New Roman" w:hAnsi="Times New Roman" w:cs="Times New Roman"/>
          <w:sz w:val="24"/>
          <w:szCs w:val="24"/>
          <w:highlight w:val="yellow"/>
          <w:rPrChange w:id="36" w:author="Lena Ringstad Olsen" w:date="2013-10-01T10:53:00Z">
            <w:rPr>
              <w:rFonts w:ascii="Times New Roman" w:hAnsi="Times New Roman" w:cs="Times New Roman"/>
              <w:sz w:val="24"/>
              <w:szCs w:val="24"/>
            </w:rPr>
          </w:rPrChange>
        </w:rPr>
        <w:t>oppgåve</w:t>
      </w:r>
      <w:proofErr w:type="spellEnd"/>
      <w:r w:rsidRPr="00757551">
        <w:rPr>
          <w:rFonts w:ascii="Times New Roman" w:hAnsi="Times New Roman" w:cs="Times New Roman"/>
          <w:sz w:val="24"/>
          <w:szCs w:val="24"/>
          <w:highlight w:val="yellow"/>
          <w:rPrChange w:id="37" w:author="Lena Ringstad Olsen" w:date="2013-10-01T10:53:00Z">
            <w:rPr>
              <w:rFonts w:ascii="Times New Roman" w:hAnsi="Times New Roman" w:cs="Times New Roman"/>
              <w:sz w:val="24"/>
              <w:szCs w:val="24"/>
            </w:rPr>
          </w:rPrChange>
        </w:rPr>
        <w:t xml:space="preserve"> i </w:t>
      </w:r>
      <w:proofErr w:type="spellStart"/>
      <w:r w:rsidRPr="00757551">
        <w:rPr>
          <w:rFonts w:ascii="Times New Roman" w:hAnsi="Times New Roman" w:cs="Times New Roman"/>
          <w:sz w:val="24"/>
          <w:szCs w:val="24"/>
          <w:highlight w:val="yellow"/>
          <w:rPrChange w:id="38" w:author="Lena Ringstad Olsen" w:date="2013-10-01T10:53:00Z">
            <w:rPr>
              <w:rFonts w:ascii="Times New Roman" w:hAnsi="Times New Roman" w:cs="Times New Roman"/>
              <w:sz w:val="24"/>
              <w:szCs w:val="24"/>
            </w:rPr>
          </w:rPrChange>
        </w:rPr>
        <w:t>dei</w:t>
      </w:r>
      <w:proofErr w:type="spellEnd"/>
      <w:r w:rsidRPr="00757551">
        <w:rPr>
          <w:rFonts w:ascii="Times New Roman" w:hAnsi="Times New Roman" w:cs="Times New Roman"/>
          <w:sz w:val="24"/>
          <w:szCs w:val="24"/>
          <w:highlight w:val="yellow"/>
          <w:rPrChange w:id="39" w:author="Lena Ringstad Olsen" w:date="2013-10-01T10:53:00Z">
            <w:rPr>
              <w:rFonts w:ascii="Times New Roman" w:hAnsi="Times New Roman" w:cs="Times New Roman"/>
              <w:sz w:val="24"/>
              <w:szCs w:val="24"/>
            </w:rPr>
          </w:rPrChange>
        </w:rPr>
        <w:t xml:space="preserve"> offisielle </w:t>
      </w:r>
      <w:proofErr w:type="spellStart"/>
      <w:r w:rsidRPr="00757551">
        <w:rPr>
          <w:rFonts w:ascii="Times New Roman" w:hAnsi="Times New Roman" w:cs="Times New Roman"/>
          <w:sz w:val="24"/>
          <w:szCs w:val="24"/>
          <w:highlight w:val="yellow"/>
          <w:rPrChange w:id="40" w:author="Lena Ringstad Olsen" w:date="2013-10-01T10:53:00Z">
            <w:rPr>
              <w:rFonts w:ascii="Times New Roman" w:hAnsi="Times New Roman" w:cs="Times New Roman"/>
              <w:sz w:val="24"/>
              <w:szCs w:val="24"/>
            </w:rPr>
          </w:rPrChange>
        </w:rPr>
        <w:t>rapportane</w:t>
      </w:r>
      <w:proofErr w:type="spellEnd"/>
      <w:r w:rsidRPr="00757551">
        <w:rPr>
          <w:rFonts w:ascii="Times New Roman" w:hAnsi="Times New Roman" w:cs="Times New Roman"/>
          <w:sz w:val="24"/>
          <w:szCs w:val="24"/>
          <w:highlight w:val="yellow"/>
          <w:rPrChange w:id="41" w:author="Lena Ringstad Olsen" w:date="2013-10-01T10:53:00Z">
            <w:rPr>
              <w:rFonts w:ascii="Times New Roman" w:hAnsi="Times New Roman" w:cs="Times New Roman"/>
              <w:sz w:val="24"/>
              <w:szCs w:val="24"/>
            </w:rPr>
          </w:rPrChange>
        </w:rPr>
        <w:t>, der det blir presisert</w:t>
      </w:r>
      <w:r w:rsidR="00FA3213" w:rsidRPr="00757551">
        <w:rPr>
          <w:rFonts w:ascii="Times New Roman" w:hAnsi="Times New Roman" w:cs="Times New Roman"/>
          <w:sz w:val="24"/>
          <w:szCs w:val="24"/>
          <w:highlight w:val="yellow"/>
          <w:rPrChange w:id="42" w:author="Lena Ringstad Olsen" w:date="2013-10-01T10:53:00Z">
            <w:rPr>
              <w:rFonts w:ascii="Times New Roman" w:hAnsi="Times New Roman" w:cs="Times New Roman"/>
              <w:sz w:val="24"/>
              <w:szCs w:val="24"/>
            </w:rPr>
          </w:rPrChange>
        </w:rPr>
        <w:t xml:space="preserve"> kva del av datasettet som er fullstendig og </w:t>
      </w:r>
      <w:proofErr w:type="spellStart"/>
      <w:r w:rsidR="00FA3213" w:rsidRPr="00757551">
        <w:rPr>
          <w:rFonts w:ascii="Times New Roman" w:hAnsi="Times New Roman" w:cs="Times New Roman"/>
          <w:sz w:val="24"/>
          <w:szCs w:val="24"/>
          <w:highlight w:val="yellow"/>
          <w:rPrChange w:id="43" w:author="Lena Ringstad Olsen" w:date="2013-10-01T10:53:00Z">
            <w:rPr>
              <w:rFonts w:ascii="Times New Roman" w:hAnsi="Times New Roman" w:cs="Times New Roman"/>
              <w:sz w:val="24"/>
              <w:szCs w:val="24"/>
            </w:rPr>
          </w:rPrChange>
        </w:rPr>
        <w:t>ikkje</w:t>
      </w:r>
      <w:proofErr w:type="spellEnd"/>
      <w:r w:rsidR="00FA3213" w:rsidRPr="00757551">
        <w:rPr>
          <w:rFonts w:ascii="Times New Roman" w:hAnsi="Times New Roman" w:cs="Times New Roman"/>
          <w:sz w:val="24"/>
          <w:szCs w:val="24"/>
          <w:highlight w:val="yellow"/>
          <w:rPrChange w:id="44" w:author="Lena Ringstad Olsen" w:date="2013-10-01T10:53:00Z">
            <w:rPr>
              <w:rFonts w:ascii="Times New Roman" w:hAnsi="Times New Roman" w:cs="Times New Roman"/>
              <w:sz w:val="24"/>
              <w:szCs w:val="24"/>
            </w:rPr>
          </w:rPrChange>
        </w:rPr>
        <w:t>.</w:t>
      </w:r>
      <w:r w:rsidR="00A00EF4"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E96A6B" w:rsidRPr="004751A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4942D27"/>
    <w:multiLevelType w:val="hybridMultilevel"/>
    <w:tmpl w:val="0D0256BA"/>
    <w:lvl w:ilvl="0" w:tplc="041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trackRevisions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51AE"/>
    <w:rsid w:val="000679EE"/>
    <w:rsid w:val="000F36D5"/>
    <w:rsid w:val="00402C34"/>
    <w:rsid w:val="004751AE"/>
    <w:rsid w:val="004B51CF"/>
    <w:rsid w:val="004D41DD"/>
    <w:rsid w:val="00547315"/>
    <w:rsid w:val="00597A3C"/>
    <w:rsid w:val="005F24A8"/>
    <w:rsid w:val="00651D50"/>
    <w:rsid w:val="00671632"/>
    <w:rsid w:val="00673C40"/>
    <w:rsid w:val="006B7A91"/>
    <w:rsid w:val="006F449C"/>
    <w:rsid w:val="00757551"/>
    <w:rsid w:val="007A63BA"/>
    <w:rsid w:val="008132CD"/>
    <w:rsid w:val="00846D42"/>
    <w:rsid w:val="00852D05"/>
    <w:rsid w:val="009E7E64"/>
    <w:rsid w:val="00A00EF4"/>
    <w:rsid w:val="00A81EC3"/>
    <w:rsid w:val="00AF3F60"/>
    <w:rsid w:val="00B13464"/>
    <w:rsid w:val="00B51A3B"/>
    <w:rsid w:val="00B70448"/>
    <w:rsid w:val="00C53298"/>
    <w:rsid w:val="00CB37E7"/>
    <w:rsid w:val="00CC7B29"/>
    <w:rsid w:val="00CD07BF"/>
    <w:rsid w:val="00CD5780"/>
    <w:rsid w:val="00E96A6B"/>
    <w:rsid w:val="00EB5795"/>
    <w:rsid w:val="00EB768D"/>
    <w:rsid w:val="00F1501F"/>
    <w:rsid w:val="00F50C7F"/>
    <w:rsid w:val="00FA3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4751A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nb-N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51A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751AE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751AE"/>
    <w:rPr>
      <w:rFonts w:ascii="Times New Roman" w:eastAsia="Times New Roman" w:hAnsi="Times New Roman" w:cs="Times New Roman"/>
      <w:b/>
      <w:bCs/>
      <w:sz w:val="36"/>
      <w:szCs w:val="36"/>
      <w:lang w:eastAsia="nb-NO"/>
    </w:rPr>
  </w:style>
  <w:style w:type="character" w:customStyle="1" w:styleId="wrap">
    <w:name w:val="wrap"/>
    <w:basedOn w:val="DefaultParagraphFont"/>
    <w:rsid w:val="004751AE"/>
  </w:style>
  <w:style w:type="character" w:customStyle="1" w:styleId="message">
    <w:name w:val="message"/>
    <w:basedOn w:val="DefaultParagraphFont"/>
    <w:rsid w:val="004751AE"/>
  </w:style>
  <w:style w:type="paragraph" w:styleId="BalloonText">
    <w:name w:val="Balloon Text"/>
    <w:basedOn w:val="Normal"/>
    <w:link w:val="BalloonTextChar"/>
    <w:uiPriority w:val="99"/>
    <w:semiHidden/>
    <w:unhideWhenUsed/>
    <w:rsid w:val="004751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51AE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7A63BA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4751A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nb-N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51A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751AE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751AE"/>
    <w:rPr>
      <w:rFonts w:ascii="Times New Roman" w:eastAsia="Times New Roman" w:hAnsi="Times New Roman" w:cs="Times New Roman"/>
      <w:b/>
      <w:bCs/>
      <w:sz w:val="36"/>
      <w:szCs w:val="36"/>
      <w:lang w:eastAsia="nb-NO"/>
    </w:rPr>
  </w:style>
  <w:style w:type="character" w:customStyle="1" w:styleId="wrap">
    <w:name w:val="wrap"/>
    <w:basedOn w:val="DefaultParagraphFont"/>
    <w:rsid w:val="004751AE"/>
  </w:style>
  <w:style w:type="character" w:customStyle="1" w:styleId="message">
    <w:name w:val="message"/>
    <w:basedOn w:val="DefaultParagraphFont"/>
    <w:rsid w:val="004751AE"/>
  </w:style>
  <w:style w:type="paragraph" w:styleId="BalloonText">
    <w:name w:val="Balloon Text"/>
    <w:basedOn w:val="Normal"/>
    <w:link w:val="BalloonTextChar"/>
    <w:uiPriority w:val="99"/>
    <w:semiHidden/>
    <w:unhideWhenUsed/>
    <w:rsid w:val="004751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51AE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7A63B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229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78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404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718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0780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137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145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60611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11276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9306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05051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ntrol" Target="activeX/activeX1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" Type="http://schemas.microsoft.com/office/2007/relationships/stylesWithEffects" Target="stylesWithEffects.xml"/><Relationship Id="rId21" Type="http://schemas.openxmlformats.org/officeDocument/2006/relationships/image" Target="media/image10.png"/><Relationship Id="rId7" Type="http://schemas.openxmlformats.org/officeDocument/2006/relationships/image" Target="media/image1.wmf"/><Relationship Id="rId12" Type="http://schemas.openxmlformats.org/officeDocument/2006/relationships/control" Target="activeX/activeX3.xml"/><Relationship Id="rId17" Type="http://schemas.openxmlformats.org/officeDocument/2006/relationships/image" Target="media/image7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hyperlink" Target="https://helseregister.no/jasperserver-pro/login.html" TargetMode="External"/><Relationship Id="rId11" Type="http://schemas.openxmlformats.org/officeDocument/2006/relationships/image" Target="media/image3.wmf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10" Type="http://schemas.openxmlformats.org/officeDocument/2006/relationships/control" Target="activeX/activeX2.xml"/><Relationship Id="rId19" Type="http://schemas.openxmlformats.org/officeDocument/2006/relationships/image" Target="media/image80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image" Target="media/image5.png"/><Relationship Id="rId22" Type="http://schemas.openxmlformats.org/officeDocument/2006/relationships/image" Target="media/image100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activeX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E-5CC6-11CF-8D67-00AA00BDCE1D}" ax:persistence="persistStream" r:id="rId1"/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500</Words>
  <Characters>2656</Characters>
  <Application>Microsoft Office Word</Application>
  <DocSecurity>4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Tittel</vt:lpstr>
      </vt:variant>
      <vt:variant>
        <vt:i4>1</vt:i4>
      </vt:variant>
    </vt:vector>
  </HeadingPairs>
  <TitlesOfParts>
    <vt:vector size="2" baseType="lpstr">
      <vt:lpstr/>
      <vt:lpstr/>
    </vt:vector>
  </TitlesOfParts>
  <Company>Helse Vest</Company>
  <LinksUpToDate>false</LinksUpToDate>
  <CharactersWithSpaces>3150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Reidar Kvåle</dc:creator>
  <cp:lastModifiedBy>Lena Ringstad Olsen</cp:lastModifiedBy>
  <cp:revision>2</cp:revision>
  <dcterms:created xsi:type="dcterms:W3CDTF">2013-10-01T08:57:00Z</dcterms:created>
  <dcterms:modified xsi:type="dcterms:W3CDTF">2013-10-01T08:57:00Z</dcterms:modified>
</cp:coreProperties>
</file>